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05A37B" w14:textId="714264DC" w:rsidR="003A71EE" w:rsidRPr="005659BA" w:rsidRDefault="00E728F0" w:rsidP="005659BA">
      <w:pPr>
        <w:snapToGrid w:val="0"/>
        <w:jc w:val="center"/>
        <w:rPr>
          <w:rFonts w:ascii="Times" w:hAnsi="Times"/>
          <w:b/>
          <w:sz w:val="28"/>
          <w:szCs w:val="28"/>
        </w:rPr>
      </w:pPr>
      <w:r w:rsidRPr="002B162B">
        <w:rPr>
          <w:rFonts w:ascii="Times" w:hAnsi="Times"/>
          <w:b/>
          <w:sz w:val="28"/>
          <w:szCs w:val="28"/>
        </w:rPr>
        <w:t>ENERGY TRANSFER EFFICIENCIES ON LOWER TROPHIC LEVELS WITH INTENSIVE OYSTER FARMING IN HIROSHIMA BAY, JAPAN</w:t>
      </w:r>
    </w:p>
    <w:p w14:paraId="4E8BA8C9" w14:textId="77777777" w:rsidR="000C5B82" w:rsidRPr="00D54B3C" w:rsidRDefault="000C5B82" w:rsidP="00853066">
      <w:pPr>
        <w:snapToGrid w:val="0"/>
        <w:rPr>
          <w:rFonts w:ascii="Times" w:hAnsi="Times"/>
        </w:rPr>
      </w:pPr>
    </w:p>
    <w:p w14:paraId="6535DE89" w14:textId="4EE4EFAA" w:rsidR="00EF491B" w:rsidRPr="000A1FA1" w:rsidRDefault="00A03276" w:rsidP="00853066">
      <w:pPr>
        <w:tabs>
          <w:tab w:val="left" w:pos="5775"/>
        </w:tabs>
        <w:autoSpaceDE w:val="0"/>
        <w:autoSpaceDN w:val="0"/>
        <w:snapToGrid w:val="0"/>
        <w:jc w:val="center"/>
        <w:rPr>
          <w:rFonts w:ascii="Times New Roman" w:hAnsi="Times New Roman"/>
          <w:b/>
          <w:i/>
          <w:sz w:val="24"/>
          <w:szCs w:val="24"/>
        </w:rPr>
      </w:pPr>
      <w:r w:rsidRPr="00EF491B">
        <w:rPr>
          <w:rFonts w:ascii="Times New Roman" w:hAnsi="Times New Roman"/>
          <w:b/>
          <w:i/>
          <w:sz w:val="24"/>
          <w:szCs w:val="20"/>
        </w:rPr>
        <w:t xml:space="preserve">Akira </w:t>
      </w:r>
      <w:proofErr w:type="spellStart"/>
      <w:r w:rsidRPr="00EF491B">
        <w:rPr>
          <w:rFonts w:ascii="Times New Roman" w:hAnsi="Times New Roman"/>
          <w:b/>
          <w:i/>
          <w:sz w:val="24"/>
          <w:szCs w:val="20"/>
        </w:rPr>
        <w:t>Umehara</w:t>
      </w:r>
      <w:proofErr w:type="spellEnd"/>
      <w:r w:rsidR="00EF491B" w:rsidRPr="00EF491B">
        <w:rPr>
          <w:rFonts w:ascii="Times New Roman" w:hAnsi="Times New Roman"/>
          <w:b/>
          <w:i/>
          <w:sz w:val="24"/>
          <w:szCs w:val="20"/>
        </w:rPr>
        <w:t>,</w:t>
      </w:r>
      <w:r w:rsidR="00EB4C33" w:rsidRPr="00EB4C33">
        <w:rPr>
          <w:rFonts w:ascii="Times New Roman" w:hAnsi="Times New Roman"/>
          <w:b/>
          <w:i/>
          <w:sz w:val="24"/>
          <w:szCs w:val="20"/>
        </w:rPr>
        <w:t xml:space="preserve"> </w:t>
      </w:r>
      <w:r w:rsidR="006313A8" w:rsidRPr="00776850">
        <w:rPr>
          <w:rFonts w:ascii="Times New Roman" w:hAnsi="Times New Roman"/>
          <w:b/>
          <w:i/>
          <w:sz w:val="24"/>
          <w:szCs w:val="24"/>
        </w:rPr>
        <w:t>Hiroshima University,</w:t>
      </w:r>
      <w:r w:rsidR="000A1FA1">
        <w:rPr>
          <w:rFonts w:ascii="Times New Roman" w:hAnsi="Times New Roman"/>
          <w:b/>
          <w:i/>
          <w:sz w:val="24"/>
          <w:szCs w:val="24"/>
        </w:rPr>
        <w:t xml:space="preserve"> </w:t>
      </w:r>
      <w:r w:rsidR="0006245F" w:rsidRPr="0006245F">
        <w:rPr>
          <w:rFonts w:ascii="Times New Roman" w:hAnsi="Times New Roman"/>
          <w:b/>
          <w:i/>
          <w:sz w:val="24"/>
          <w:szCs w:val="20"/>
        </w:rPr>
        <w:t>umehara84@gmail.com</w:t>
      </w:r>
    </w:p>
    <w:p w14:paraId="1D9266BB" w14:textId="2D315371" w:rsidR="003A6B16" w:rsidRPr="00C51D52" w:rsidRDefault="00756B9D" w:rsidP="00853066">
      <w:pPr>
        <w:tabs>
          <w:tab w:val="left" w:pos="5775"/>
        </w:tabs>
        <w:autoSpaceDE w:val="0"/>
        <w:autoSpaceDN w:val="0"/>
        <w:snapToGrid w:val="0"/>
        <w:jc w:val="center"/>
        <w:rPr>
          <w:rFonts w:ascii="Times New Roman" w:hAnsi="Times New Roman"/>
          <w:b/>
          <w:i/>
          <w:sz w:val="24"/>
          <w:szCs w:val="24"/>
        </w:rPr>
      </w:pPr>
      <w:r w:rsidRPr="00EF491B">
        <w:rPr>
          <w:rFonts w:ascii="Times New Roman" w:hAnsi="Times New Roman"/>
          <w:b/>
          <w:i/>
          <w:sz w:val="24"/>
          <w:szCs w:val="20"/>
        </w:rPr>
        <w:t xml:space="preserve">Satoshi </w:t>
      </w:r>
      <w:proofErr w:type="spellStart"/>
      <w:r w:rsidRPr="00EF491B">
        <w:rPr>
          <w:rFonts w:ascii="Times New Roman" w:hAnsi="Times New Roman"/>
          <w:b/>
          <w:i/>
          <w:sz w:val="24"/>
          <w:szCs w:val="20"/>
        </w:rPr>
        <w:t>Asaoka</w:t>
      </w:r>
      <w:proofErr w:type="spellEnd"/>
      <w:r w:rsidRPr="00EF491B">
        <w:rPr>
          <w:rFonts w:ascii="Times New Roman" w:hAnsi="Times New Roman"/>
          <w:b/>
          <w:i/>
          <w:sz w:val="24"/>
          <w:szCs w:val="20"/>
        </w:rPr>
        <w:t xml:space="preserve">, </w:t>
      </w:r>
      <w:r w:rsidR="009B3FF8" w:rsidRPr="00776850">
        <w:rPr>
          <w:rFonts w:ascii="Times New Roman" w:hAnsi="Times New Roman"/>
          <w:b/>
          <w:i/>
          <w:sz w:val="24"/>
          <w:szCs w:val="24"/>
          <w:lang w:val="en-GB"/>
        </w:rPr>
        <w:t xml:space="preserve">Kobe </w:t>
      </w:r>
      <w:r w:rsidR="009B3FF8" w:rsidRPr="00776850">
        <w:rPr>
          <w:rFonts w:ascii="Times New Roman" w:hAnsi="Times New Roman"/>
          <w:b/>
          <w:i/>
          <w:sz w:val="24"/>
          <w:szCs w:val="24"/>
        </w:rPr>
        <w:t>University,</w:t>
      </w:r>
      <w:r w:rsidR="00C51D52">
        <w:rPr>
          <w:rFonts w:ascii="Times New Roman" w:hAnsi="Times New Roman"/>
          <w:b/>
          <w:i/>
          <w:sz w:val="24"/>
          <w:szCs w:val="24"/>
        </w:rPr>
        <w:t xml:space="preserve"> </w:t>
      </w:r>
      <w:r w:rsidRPr="00676C7F">
        <w:rPr>
          <w:rFonts w:ascii="Times New Roman" w:hAnsi="Times New Roman"/>
          <w:b/>
          <w:i/>
          <w:sz w:val="24"/>
          <w:szCs w:val="20"/>
        </w:rPr>
        <w:t>s-asaoka@maritime.kobe-u.ac.jp</w:t>
      </w:r>
    </w:p>
    <w:p w14:paraId="1582B599" w14:textId="320B2BF0" w:rsidR="00702202" w:rsidRPr="006437CE" w:rsidRDefault="00026155" w:rsidP="00853066">
      <w:pPr>
        <w:tabs>
          <w:tab w:val="left" w:pos="5775"/>
        </w:tabs>
        <w:autoSpaceDE w:val="0"/>
        <w:autoSpaceDN w:val="0"/>
        <w:snapToGrid w:val="0"/>
        <w:jc w:val="center"/>
        <w:rPr>
          <w:rFonts w:ascii="Times New Roman" w:hAnsi="Times New Roman"/>
          <w:b/>
          <w:i/>
          <w:sz w:val="24"/>
          <w:szCs w:val="24"/>
        </w:rPr>
      </w:pPr>
      <w:r w:rsidRPr="00EF491B">
        <w:rPr>
          <w:rFonts w:ascii="Times New Roman" w:hAnsi="Times New Roman"/>
          <w:b/>
          <w:i/>
          <w:sz w:val="24"/>
          <w:szCs w:val="20"/>
        </w:rPr>
        <w:t xml:space="preserve">Naoki </w:t>
      </w:r>
      <w:proofErr w:type="spellStart"/>
      <w:r w:rsidRPr="00EF491B">
        <w:rPr>
          <w:rFonts w:ascii="Times New Roman" w:hAnsi="Times New Roman"/>
          <w:b/>
          <w:i/>
          <w:sz w:val="24"/>
          <w:szCs w:val="20"/>
        </w:rPr>
        <w:t>Fujii</w:t>
      </w:r>
      <w:proofErr w:type="spellEnd"/>
      <w:r w:rsidRPr="00EF491B">
        <w:rPr>
          <w:rFonts w:ascii="Times New Roman" w:hAnsi="Times New Roman"/>
          <w:b/>
          <w:i/>
          <w:sz w:val="24"/>
          <w:szCs w:val="20"/>
        </w:rPr>
        <w:t>,</w:t>
      </w:r>
      <w:r w:rsidR="00D64F84" w:rsidRPr="00776850">
        <w:rPr>
          <w:rFonts w:ascii="Times New Roman" w:hAnsi="Times New Roman"/>
          <w:b/>
          <w:i/>
          <w:sz w:val="24"/>
          <w:szCs w:val="24"/>
          <w:lang w:val="en-GB"/>
        </w:rPr>
        <w:t xml:space="preserve"> Saga</w:t>
      </w:r>
      <w:r w:rsidR="00D64F84" w:rsidRPr="00776850">
        <w:rPr>
          <w:rFonts w:ascii="Times New Roman" w:hAnsi="Times New Roman"/>
          <w:b/>
          <w:i/>
          <w:sz w:val="24"/>
          <w:szCs w:val="24"/>
        </w:rPr>
        <w:t xml:space="preserve"> University,</w:t>
      </w:r>
      <w:r w:rsidR="006437CE">
        <w:rPr>
          <w:rFonts w:ascii="Times New Roman" w:hAnsi="Times New Roman"/>
          <w:b/>
          <w:i/>
          <w:sz w:val="24"/>
          <w:szCs w:val="24"/>
        </w:rPr>
        <w:t xml:space="preserve"> </w:t>
      </w:r>
      <w:r w:rsidR="00A020C1" w:rsidRPr="00A020C1">
        <w:rPr>
          <w:rFonts w:ascii="Times New Roman" w:hAnsi="Times New Roman"/>
          <w:b/>
          <w:i/>
          <w:sz w:val="24"/>
          <w:szCs w:val="20"/>
        </w:rPr>
        <w:t>medusae@cc.saga-u.ac.jp</w:t>
      </w:r>
      <w:r w:rsidR="00A34794">
        <w:rPr>
          <w:rFonts w:ascii="Times New Roman" w:hAnsi="Times New Roman"/>
          <w:b/>
          <w:i/>
          <w:sz w:val="24"/>
          <w:szCs w:val="20"/>
        </w:rPr>
        <w:t xml:space="preserve"> </w:t>
      </w:r>
    </w:p>
    <w:p w14:paraId="60D6433F" w14:textId="72968A64" w:rsidR="00A113FC" w:rsidRDefault="00CC2D52" w:rsidP="00853066">
      <w:pPr>
        <w:tabs>
          <w:tab w:val="left" w:pos="5775"/>
        </w:tabs>
        <w:autoSpaceDE w:val="0"/>
        <w:autoSpaceDN w:val="0"/>
        <w:snapToGrid w:val="0"/>
        <w:jc w:val="center"/>
        <w:rPr>
          <w:rFonts w:ascii="Times New Roman" w:hAnsi="Times New Roman"/>
          <w:b/>
          <w:i/>
          <w:sz w:val="24"/>
          <w:szCs w:val="20"/>
        </w:rPr>
      </w:pPr>
      <w:proofErr w:type="spellStart"/>
      <w:r w:rsidRPr="00EF491B">
        <w:rPr>
          <w:rFonts w:ascii="Times New Roman" w:hAnsi="Times New Roman"/>
          <w:b/>
          <w:i/>
          <w:sz w:val="24"/>
          <w:szCs w:val="20"/>
        </w:rPr>
        <w:t>Sosuke</w:t>
      </w:r>
      <w:proofErr w:type="spellEnd"/>
      <w:r w:rsidRPr="00EF491B">
        <w:rPr>
          <w:rFonts w:ascii="Times New Roman" w:hAnsi="Times New Roman"/>
          <w:b/>
          <w:i/>
          <w:sz w:val="24"/>
          <w:szCs w:val="20"/>
        </w:rPr>
        <w:t xml:space="preserve"> </w:t>
      </w:r>
      <w:proofErr w:type="spellStart"/>
      <w:r w:rsidRPr="00EF491B">
        <w:rPr>
          <w:rFonts w:ascii="Times New Roman" w:hAnsi="Times New Roman"/>
          <w:b/>
          <w:i/>
          <w:sz w:val="24"/>
          <w:szCs w:val="20"/>
        </w:rPr>
        <w:t>Otani</w:t>
      </w:r>
      <w:proofErr w:type="spellEnd"/>
      <w:r w:rsidRPr="00EF491B">
        <w:rPr>
          <w:rFonts w:ascii="Times New Roman" w:hAnsi="Times New Roman"/>
          <w:b/>
          <w:i/>
          <w:sz w:val="24"/>
          <w:szCs w:val="20"/>
        </w:rPr>
        <w:t>,</w:t>
      </w:r>
      <w:r w:rsidR="00982A38" w:rsidRPr="00982A38">
        <w:rPr>
          <w:rFonts w:ascii="Times New Roman" w:hAnsi="Times New Roman"/>
          <w:b/>
          <w:i/>
          <w:sz w:val="24"/>
          <w:szCs w:val="20"/>
        </w:rPr>
        <w:t xml:space="preserve"> </w:t>
      </w:r>
      <w:r w:rsidR="00982A38" w:rsidRPr="00EF491B">
        <w:rPr>
          <w:rFonts w:ascii="Times New Roman" w:hAnsi="Times New Roman"/>
          <w:b/>
          <w:i/>
          <w:sz w:val="24"/>
          <w:szCs w:val="20"/>
        </w:rPr>
        <w:t>Osaka Prefecture University College of Technology,</w:t>
      </w:r>
      <w:r w:rsidR="00855897">
        <w:rPr>
          <w:rFonts w:ascii="Times New Roman" w:hAnsi="Times New Roman"/>
          <w:b/>
          <w:i/>
          <w:sz w:val="24"/>
          <w:szCs w:val="20"/>
        </w:rPr>
        <w:t xml:space="preserve"> </w:t>
      </w:r>
      <w:r w:rsidR="00485E7D" w:rsidRPr="00485E7D">
        <w:rPr>
          <w:rFonts w:ascii="Times New Roman" w:hAnsi="Times New Roman"/>
          <w:b/>
          <w:i/>
          <w:sz w:val="24"/>
          <w:szCs w:val="20"/>
        </w:rPr>
        <w:t>otani@osaka-pct.ac.jp</w:t>
      </w:r>
      <w:r>
        <w:rPr>
          <w:rFonts w:ascii="Times New Roman" w:hAnsi="Times New Roman"/>
          <w:b/>
          <w:i/>
          <w:sz w:val="24"/>
          <w:szCs w:val="20"/>
        </w:rPr>
        <w:t xml:space="preserve"> </w:t>
      </w:r>
    </w:p>
    <w:p w14:paraId="7A4FF38E" w14:textId="4EFC1CC2" w:rsidR="007A15FB" w:rsidRDefault="00395136" w:rsidP="00853066">
      <w:pPr>
        <w:tabs>
          <w:tab w:val="left" w:pos="5775"/>
        </w:tabs>
        <w:autoSpaceDE w:val="0"/>
        <w:autoSpaceDN w:val="0"/>
        <w:snapToGrid w:val="0"/>
        <w:jc w:val="center"/>
        <w:rPr>
          <w:rFonts w:ascii="Times New Roman" w:hAnsi="Times New Roman"/>
          <w:b/>
          <w:i/>
          <w:sz w:val="24"/>
          <w:szCs w:val="20"/>
        </w:rPr>
      </w:pPr>
      <w:r w:rsidRPr="00EF491B">
        <w:rPr>
          <w:rFonts w:ascii="Times New Roman" w:hAnsi="Times New Roman"/>
          <w:b/>
          <w:i/>
          <w:sz w:val="24"/>
          <w:szCs w:val="20"/>
        </w:rPr>
        <w:t>Hironori Yamamoto,</w:t>
      </w:r>
      <w:r>
        <w:rPr>
          <w:rFonts w:ascii="Times New Roman" w:hAnsi="Times New Roman"/>
          <w:b/>
          <w:i/>
          <w:sz w:val="24"/>
          <w:szCs w:val="20"/>
        </w:rPr>
        <w:t xml:space="preserve"> </w:t>
      </w:r>
      <w:r w:rsidR="000F1123" w:rsidRPr="00EF491B">
        <w:rPr>
          <w:rFonts w:ascii="Times New Roman" w:hAnsi="Times New Roman"/>
          <w:b/>
          <w:i/>
          <w:sz w:val="24"/>
          <w:szCs w:val="20"/>
        </w:rPr>
        <w:t>FUKKEN Co. Ltd.,</w:t>
      </w:r>
      <w:r w:rsidR="006C61B4">
        <w:rPr>
          <w:rFonts w:ascii="Times New Roman" w:hAnsi="Times New Roman"/>
          <w:b/>
          <w:i/>
          <w:sz w:val="24"/>
          <w:szCs w:val="20"/>
        </w:rPr>
        <w:t xml:space="preserve"> </w:t>
      </w:r>
      <w:r w:rsidR="00D27EF2" w:rsidRPr="00D27EF2">
        <w:rPr>
          <w:rFonts w:ascii="Times New Roman" w:hAnsi="Times New Roman"/>
          <w:b/>
          <w:i/>
          <w:sz w:val="24"/>
          <w:szCs w:val="20"/>
        </w:rPr>
        <w:t>h-yamamoto@fukken.co.jp</w:t>
      </w:r>
    </w:p>
    <w:p w14:paraId="59B70FF9" w14:textId="3CCC81C1" w:rsidR="000F506E" w:rsidRPr="006C61B4" w:rsidRDefault="00D15545" w:rsidP="00853066">
      <w:pPr>
        <w:tabs>
          <w:tab w:val="left" w:pos="5775"/>
        </w:tabs>
        <w:autoSpaceDE w:val="0"/>
        <w:autoSpaceDN w:val="0"/>
        <w:snapToGrid w:val="0"/>
        <w:jc w:val="center"/>
        <w:rPr>
          <w:rFonts w:ascii="Times New Roman" w:hAnsi="Times New Roman"/>
          <w:b/>
          <w:i/>
          <w:sz w:val="24"/>
          <w:szCs w:val="24"/>
        </w:rPr>
      </w:pPr>
      <w:r w:rsidRPr="00EF491B">
        <w:rPr>
          <w:rFonts w:ascii="Times New Roman" w:hAnsi="Times New Roman"/>
          <w:b/>
          <w:i/>
          <w:sz w:val="24"/>
          <w:szCs w:val="20"/>
        </w:rPr>
        <w:t xml:space="preserve">Satoshi </w:t>
      </w:r>
      <w:proofErr w:type="spellStart"/>
      <w:r w:rsidRPr="00EF491B">
        <w:rPr>
          <w:rFonts w:ascii="Times New Roman" w:hAnsi="Times New Roman"/>
          <w:b/>
          <w:i/>
          <w:sz w:val="24"/>
          <w:szCs w:val="20"/>
        </w:rPr>
        <w:t>Nakai</w:t>
      </w:r>
      <w:proofErr w:type="spellEnd"/>
      <w:r w:rsidRPr="00EF491B">
        <w:rPr>
          <w:rFonts w:ascii="Times New Roman" w:hAnsi="Times New Roman"/>
          <w:b/>
          <w:i/>
          <w:sz w:val="24"/>
          <w:szCs w:val="20"/>
        </w:rPr>
        <w:t>,</w:t>
      </w:r>
      <w:r w:rsidR="00FB5E3F" w:rsidRPr="00FB5E3F">
        <w:rPr>
          <w:rFonts w:ascii="Times New Roman" w:hAnsi="Times New Roman"/>
          <w:b/>
          <w:i/>
          <w:sz w:val="24"/>
          <w:szCs w:val="24"/>
        </w:rPr>
        <w:t xml:space="preserve"> </w:t>
      </w:r>
      <w:r w:rsidR="00FB5E3F" w:rsidRPr="00776850">
        <w:rPr>
          <w:rFonts w:ascii="Times New Roman" w:hAnsi="Times New Roman"/>
          <w:b/>
          <w:i/>
          <w:sz w:val="24"/>
          <w:szCs w:val="24"/>
        </w:rPr>
        <w:t>Hiroshima University,</w:t>
      </w:r>
      <w:r w:rsidR="006C61B4">
        <w:rPr>
          <w:rFonts w:ascii="Times New Roman" w:hAnsi="Times New Roman"/>
          <w:b/>
          <w:i/>
          <w:sz w:val="24"/>
          <w:szCs w:val="24"/>
        </w:rPr>
        <w:t xml:space="preserve"> </w:t>
      </w:r>
      <w:r w:rsidR="001235CE" w:rsidRPr="001235CE">
        <w:rPr>
          <w:rFonts w:ascii="Times New Roman" w:hAnsi="Times New Roman"/>
          <w:b/>
          <w:i/>
          <w:sz w:val="24"/>
          <w:szCs w:val="20"/>
        </w:rPr>
        <w:t>sn4247621@hiroshima-u.ac.jp</w:t>
      </w:r>
    </w:p>
    <w:p w14:paraId="324C7A8D" w14:textId="23955A60" w:rsidR="00225847" w:rsidRDefault="00225847" w:rsidP="00853066">
      <w:pPr>
        <w:tabs>
          <w:tab w:val="left" w:pos="5775"/>
        </w:tabs>
        <w:autoSpaceDE w:val="0"/>
        <w:autoSpaceDN w:val="0"/>
        <w:snapToGrid w:val="0"/>
        <w:jc w:val="center"/>
        <w:rPr>
          <w:rFonts w:ascii="Times New Roman" w:hAnsi="Times New Roman"/>
          <w:b/>
          <w:i/>
          <w:sz w:val="24"/>
          <w:szCs w:val="20"/>
        </w:rPr>
      </w:pPr>
      <w:proofErr w:type="spellStart"/>
      <w:r w:rsidRPr="00EF491B">
        <w:rPr>
          <w:rFonts w:ascii="Times New Roman" w:hAnsi="Times New Roman"/>
          <w:b/>
          <w:i/>
          <w:sz w:val="24"/>
          <w:szCs w:val="20"/>
        </w:rPr>
        <w:t>Tetsuji</w:t>
      </w:r>
      <w:proofErr w:type="spellEnd"/>
      <w:r w:rsidRPr="00EF491B">
        <w:rPr>
          <w:rFonts w:ascii="Times New Roman" w:hAnsi="Times New Roman"/>
          <w:b/>
          <w:i/>
          <w:sz w:val="24"/>
          <w:szCs w:val="20"/>
        </w:rPr>
        <w:t xml:space="preserve"> Okuda,</w:t>
      </w:r>
      <w:r w:rsidR="00CB3474">
        <w:rPr>
          <w:rFonts w:ascii="Times New Roman" w:hAnsi="Times New Roman"/>
          <w:b/>
          <w:i/>
          <w:sz w:val="24"/>
          <w:szCs w:val="20"/>
        </w:rPr>
        <w:t xml:space="preserve"> </w:t>
      </w:r>
      <w:proofErr w:type="spellStart"/>
      <w:r w:rsidR="000F4189" w:rsidRPr="000F4189">
        <w:rPr>
          <w:rFonts w:ascii="Times New Roman" w:hAnsi="Times New Roman"/>
          <w:b/>
          <w:i/>
          <w:sz w:val="24"/>
          <w:szCs w:val="20"/>
        </w:rPr>
        <w:t>Ryukoku</w:t>
      </w:r>
      <w:proofErr w:type="spellEnd"/>
      <w:r w:rsidR="000F4189" w:rsidRPr="000F4189">
        <w:rPr>
          <w:rFonts w:ascii="Times New Roman" w:hAnsi="Times New Roman"/>
          <w:b/>
          <w:i/>
          <w:sz w:val="24"/>
          <w:szCs w:val="20"/>
        </w:rPr>
        <w:t xml:space="preserve"> University, okuda@rins.ryukoku.ac.jp</w:t>
      </w:r>
    </w:p>
    <w:p w14:paraId="5CD0DDAB" w14:textId="3E102270" w:rsidR="00A03276" w:rsidRPr="00DD0227" w:rsidRDefault="00A04FB1" w:rsidP="00853066">
      <w:pPr>
        <w:tabs>
          <w:tab w:val="left" w:pos="5775"/>
        </w:tabs>
        <w:autoSpaceDE w:val="0"/>
        <w:autoSpaceDN w:val="0"/>
        <w:snapToGrid w:val="0"/>
        <w:jc w:val="center"/>
        <w:rPr>
          <w:rFonts w:ascii="Times New Roman" w:hAnsi="Times New Roman"/>
          <w:b/>
          <w:i/>
          <w:sz w:val="24"/>
          <w:szCs w:val="24"/>
        </w:rPr>
      </w:pPr>
      <w:proofErr w:type="spellStart"/>
      <w:r w:rsidRPr="00DD0227">
        <w:rPr>
          <w:rFonts w:ascii="Times New Roman" w:hAnsi="Times New Roman"/>
          <w:b/>
          <w:i/>
          <w:sz w:val="24"/>
          <w:szCs w:val="20"/>
        </w:rPr>
        <w:t>Wataru</w:t>
      </w:r>
      <w:proofErr w:type="spellEnd"/>
      <w:r w:rsidRPr="00DD0227">
        <w:rPr>
          <w:rFonts w:ascii="Times New Roman" w:hAnsi="Times New Roman"/>
          <w:b/>
          <w:i/>
          <w:sz w:val="24"/>
          <w:szCs w:val="20"/>
        </w:rPr>
        <w:t xml:space="preserve"> </w:t>
      </w:r>
      <w:proofErr w:type="spellStart"/>
      <w:r w:rsidRPr="00DD0227">
        <w:rPr>
          <w:rFonts w:ascii="Times New Roman" w:hAnsi="Times New Roman"/>
          <w:b/>
          <w:i/>
          <w:sz w:val="24"/>
          <w:szCs w:val="20"/>
        </w:rPr>
        <w:t>Nishijima</w:t>
      </w:r>
      <w:proofErr w:type="spellEnd"/>
      <w:r w:rsidR="00563ACF" w:rsidRPr="00DD0227">
        <w:rPr>
          <w:rFonts w:ascii="Times New Roman" w:hAnsi="Times New Roman"/>
          <w:b/>
          <w:i/>
          <w:sz w:val="24"/>
          <w:szCs w:val="20"/>
        </w:rPr>
        <w:t xml:space="preserve">, </w:t>
      </w:r>
      <w:r w:rsidR="003F51D2" w:rsidRPr="00DD0227">
        <w:rPr>
          <w:rFonts w:ascii="Times New Roman" w:hAnsi="Times New Roman"/>
          <w:b/>
          <w:i/>
          <w:sz w:val="24"/>
          <w:szCs w:val="24"/>
        </w:rPr>
        <w:t>Hiroshima University,</w:t>
      </w:r>
      <w:r w:rsidR="006C61B4" w:rsidRPr="00DD0227">
        <w:rPr>
          <w:rFonts w:ascii="Times New Roman" w:hAnsi="Times New Roman"/>
          <w:b/>
          <w:i/>
          <w:sz w:val="24"/>
          <w:szCs w:val="24"/>
        </w:rPr>
        <w:t xml:space="preserve"> </w:t>
      </w:r>
      <w:r w:rsidR="00DA42EF" w:rsidRPr="00DD0227">
        <w:rPr>
          <w:rFonts w:ascii="Times New Roman" w:hAnsi="Times New Roman"/>
          <w:b/>
          <w:i/>
          <w:sz w:val="24"/>
          <w:szCs w:val="20"/>
        </w:rPr>
        <w:t>wataru@hiroshima-u.ac.jp</w:t>
      </w:r>
    </w:p>
    <w:p w14:paraId="5ED70F78" w14:textId="77777777" w:rsidR="000C5B82" w:rsidRPr="00DD0227" w:rsidRDefault="000C5B82" w:rsidP="00853066">
      <w:pPr>
        <w:autoSpaceDE w:val="0"/>
        <w:autoSpaceDN w:val="0"/>
        <w:snapToGrid w:val="0"/>
        <w:jc w:val="left"/>
        <w:rPr>
          <w:rFonts w:ascii="Times New Roman" w:hAnsi="Times New Roman"/>
          <w:sz w:val="24"/>
        </w:rPr>
      </w:pPr>
    </w:p>
    <w:p w14:paraId="3112359C" w14:textId="41CA90CA" w:rsidR="00F44B65" w:rsidRPr="00AB090B" w:rsidRDefault="00A03276" w:rsidP="00853066">
      <w:pPr>
        <w:autoSpaceDE w:val="0"/>
        <w:autoSpaceDN w:val="0"/>
        <w:snapToGrid w:val="0"/>
        <w:rPr>
          <w:rFonts w:ascii="Times" w:hAnsi="Times"/>
          <w:b/>
          <w:sz w:val="24"/>
        </w:rPr>
      </w:pPr>
      <w:r w:rsidRPr="00DD0227">
        <w:rPr>
          <w:rFonts w:ascii="Times" w:hAnsi="Times"/>
          <w:b/>
          <w:sz w:val="24"/>
        </w:rPr>
        <w:t>Abstract</w:t>
      </w:r>
      <w:r w:rsidR="006646F7" w:rsidRPr="00DD0227">
        <w:rPr>
          <w:rFonts w:ascii="Times" w:hAnsi="Times"/>
          <w:b/>
          <w:sz w:val="24"/>
        </w:rPr>
        <w:t>.</w:t>
      </w:r>
      <w:r w:rsidR="00F0729D" w:rsidRPr="00DD0227">
        <w:rPr>
          <w:rFonts w:ascii="Times" w:hAnsi="Times"/>
          <w:b/>
          <w:sz w:val="24"/>
        </w:rPr>
        <w:t xml:space="preserve"> </w:t>
      </w:r>
      <w:r w:rsidR="00D07C53" w:rsidRPr="00DD0227">
        <w:rPr>
          <w:rFonts w:ascii="Times" w:hAnsi="Times"/>
          <w:b/>
          <w:sz w:val="24"/>
        </w:rPr>
        <w:t>In enclosed water areas, organic matters are actively produ</w:t>
      </w:r>
      <w:r w:rsidR="008B18C2">
        <w:rPr>
          <w:rFonts w:ascii="Times" w:hAnsi="Times"/>
          <w:b/>
          <w:sz w:val="24"/>
        </w:rPr>
        <w:t xml:space="preserve">ced by phytoplankton due to </w:t>
      </w:r>
      <w:r w:rsidR="00D07C53" w:rsidRPr="00DD0227">
        <w:rPr>
          <w:rFonts w:ascii="Times" w:hAnsi="Times"/>
          <w:b/>
          <w:sz w:val="24"/>
        </w:rPr>
        <w:t>abundant nutrient</w:t>
      </w:r>
      <w:r w:rsidR="00AB090B" w:rsidRPr="00AB090B">
        <w:rPr>
          <w:rFonts w:ascii="Times" w:hAnsi="Times"/>
          <w:b/>
          <w:sz w:val="24"/>
        </w:rPr>
        <w:t xml:space="preserve"> </w:t>
      </w:r>
      <w:r w:rsidR="00AB090B">
        <w:rPr>
          <w:rFonts w:ascii="Times" w:hAnsi="Times"/>
          <w:b/>
          <w:sz w:val="24"/>
        </w:rPr>
        <w:t xml:space="preserve">supply </w:t>
      </w:r>
      <w:r w:rsidR="00D07C53" w:rsidRPr="00DD0227">
        <w:rPr>
          <w:rFonts w:ascii="Times" w:hAnsi="Times"/>
          <w:b/>
          <w:sz w:val="24"/>
        </w:rPr>
        <w:t>from the rivers. In our study area of the semi-enclosed Hiroshima Bay, oyster farming consuming high primary production has been developed since the 1950s, and the oyster production of Hiroshima prefecture have had the</w:t>
      </w:r>
      <w:r w:rsidR="00D07C53" w:rsidRPr="00E55DB4">
        <w:rPr>
          <w:rFonts w:ascii="Times" w:hAnsi="Times"/>
          <w:b/>
          <w:sz w:val="24"/>
        </w:rPr>
        <w:t xml:space="preserve"> largest market share (ca. 60%) in Japan. In this study, species composition of phytoplankton, primary production, and secondary production of net zooplanktons and oysters were determined seasonally at seven stations in the bay between November 2014 and August 2015. In the bay, diatoms including </w:t>
      </w:r>
      <w:proofErr w:type="spellStart"/>
      <w:r w:rsidR="00D07C53" w:rsidRPr="00E55DB4">
        <w:rPr>
          <w:rFonts w:ascii="Times" w:hAnsi="Times"/>
          <w:b/>
          <w:i/>
          <w:sz w:val="24"/>
        </w:rPr>
        <w:t>Skeletonema</w:t>
      </w:r>
      <w:proofErr w:type="spellEnd"/>
      <w:r w:rsidR="00D07C53" w:rsidRPr="00E55DB4">
        <w:rPr>
          <w:rFonts w:ascii="Times" w:hAnsi="Times"/>
          <w:b/>
          <w:i/>
          <w:sz w:val="24"/>
        </w:rPr>
        <w:t xml:space="preserve"> </w:t>
      </w:r>
      <w:proofErr w:type="spellStart"/>
      <w:r w:rsidR="00D07C53" w:rsidRPr="00E55DB4">
        <w:rPr>
          <w:rFonts w:ascii="Times" w:hAnsi="Times"/>
          <w:b/>
          <w:i/>
          <w:sz w:val="24"/>
        </w:rPr>
        <w:t>costatum</w:t>
      </w:r>
      <w:proofErr w:type="spellEnd"/>
      <w:r w:rsidR="00D07C53" w:rsidRPr="00E55DB4">
        <w:rPr>
          <w:rFonts w:ascii="Times" w:hAnsi="Times"/>
          <w:b/>
          <w:i/>
          <w:sz w:val="24"/>
        </w:rPr>
        <w:t xml:space="preserve"> </w:t>
      </w:r>
      <w:r w:rsidR="00D07C53" w:rsidRPr="00E55DB4">
        <w:rPr>
          <w:rFonts w:ascii="Times" w:hAnsi="Times"/>
          <w:b/>
          <w:sz w:val="24"/>
        </w:rPr>
        <w:t>dominated during the period of the study</w:t>
      </w:r>
      <w:r w:rsidR="00D07C53" w:rsidRPr="00A03341">
        <w:rPr>
          <w:rFonts w:ascii="Times" w:hAnsi="Times"/>
          <w:b/>
          <w:sz w:val="24"/>
        </w:rPr>
        <w:t>. The primary pr</w:t>
      </w:r>
      <w:r w:rsidR="00D07C53" w:rsidRPr="000D05C0">
        <w:rPr>
          <w:rFonts w:ascii="Times" w:hAnsi="Times"/>
          <w:b/>
          <w:sz w:val="24"/>
        </w:rPr>
        <w:t xml:space="preserve">oductions </w:t>
      </w:r>
      <w:r w:rsidR="000D05C0" w:rsidRPr="000D05C0">
        <w:rPr>
          <w:rFonts w:ascii="Times New Roman" w:hAnsi="Times New Roman"/>
          <w:b/>
          <w:sz w:val="24"/>
          <w:szCs w:val="24"/>
        </w:rPr>
        <w:t>markedly</w:t>
      </w:r>
      <w:r w:rsidR="000D05C0" w:rsidRPr="000D05C0">
        <w:rPr>
          <w:rFonts w:ascii="Times" w:hAnsi="Times"/>
          <w:b/>
          <w:sz w:val="24"/>
        </w:rPr>
        <w:t xml:space="preserve"> </w:t>
      </w:r>
      <w:r w:rsidR="00D07C53" w:rsidRPr="000D05C0">
        <w:rPr>
          <w:rFonts w:ascii="Times" w:hAnsi="Times"/>
          <w:b/>
          <w:sz w:val="24"/>
        </w:rPr>
        <w:t>inc</w:t>
      </w:r>
      <w:r w:rsidR="00D07C53" w:rsidRPr="00A03341">
        <w:rPr>
          <w:rFonts w:ascii="Times" w:hAnsi="Times"/>
          <w:b/>
          <w:sz w:val="24"/>
        </w:rPr>
        <w:t xml:space="preserve">reased during </w:t>
      </w:r>
      <w:r w:rsidR="0077412E" w:rsidRPr="00A03341">
        <w:rPr>
          <w:rFonts w:ascii="Times" w:hAnsi="Times"/>
          <w:b/>
          <w:sz w:val="24"/>
        </w:rPr>
        <w:t>summer (August)</w:t>
      </w:r>
      <w:r w:rsidR="00D07C53" w:rsidRPr="00A03341">
        <w:rPr>
          <w:rFonts w:ascii="Times" w:hAnsi="Times"/>
          <w:b/>
          <w:sz w:val="24"/>
        </w:rPr>
        <w:t xml:space="preserve">, and its mean values in the northern part of the bay (NB) and </w:t>
      </w:r>
      <w:r w:rsidR="00D07C53" w:rsidRPr="000669A0">
        <w:rPr>
          <w:rFonts w:ascii="Times" w:hAnsi="Times"/>
          <w:b/>
          <w:sz w:val="24"/>
        </w:rPr>
        <w:t xml:space="preserve">the southern part (SB) were </w:t>
      </w:r>
      <w:r w:rsidR="00A03341" w:rsidRPr="000669A0">
        <w:rPr>
          <w:rFonts w:ascii="Times" w:hAnsi="Times"/>
          <w:b/>
          <w:sz w:val="24"/>
        </w:rPr>
        <w:t>530</w:t>
      </w:r>
      <w:r w:rsidR="00D07C53" w:rsidRPr="000669A0">
        <w:rPr>
          <w:rFonts w:ascii="Times" w:hAnsi="Times"/>
          <w:b/>
          <w:sz w:val="24"/>
        </w:rPr>
        <w:t xml:space="preserve"> and </w:t>
      </w:r>
      <w:r w:rsidR="00A03341" w:rsidRPr="000669A0">
        <w:rPr>
          <w:rFonts w:ascii="Times" w:hAnsi="Times"/>
          <w:b/>
          <w:sz w:val="24"/>
        </w:rPr>
        <w:t>313</w:t>
      </w:r>
      <w:r w:rsidR="00FD4D24">
        <w:rPr>
          <w:rFonts w:ascii="Times" w:hAnsi="Times"/>
          <w:b/>
          <w:sz w:val="24"/>
        </w:rPr>
        <w:t xml:space="preserve"> </w:t>
      </w:r>
      <w:proofErr w:type="spellStart"/>
      <w:r w:rsidR="00FD4D24">
        <w:rPr>
          <w:rFonts w:ascii="Times" w:hAnsi="Times"/>
          <w:b/>
          <w:sz w:val="24"/>
        </w:rPr>
        <w:t>mgC</w:t>
      </w:r>
      <w:proofErr w:type="spellEnd"/>
      <w:r w:rsidR="00FD4D24">
        <w:rPr>
          <w:rFonts w:ascii="Times" w:hAnsi="Times"/>
          <w:b/>
          <w:sz w:val="24"/>
        </w:rPr>
        <w:t>/</w:t>
      </w:r>
      <w:r w:rsidR="00D07C53" w:rsidRPr="000669A0">
        <w:rPr>
          <w:rFonts w:ascii="Times" w:hAnsi="Times"/>
          <w:b/>
          <w:sz w:val="24"/>
        </w:rPr>
        <w:t>m</w:t>
      </w:r>
      <w:r w:rsidR="00D07C53" w:rsidRPr="000669A0">
        <w:rPr>
          <w:rFonts w:ascii="Times" w:hAnsi="Times"/>
          <w:b/>
          <w:sz w:val="24"/>
          <w:vertAlign w:val="superscript"/>
        </w:rPr>
        <w:t>2</w:t>
      </w:r>
      <w:r w:rsidR="00FD4D24">
        <w:rPr>
          <w:rFonts w:ascii="Times" w:hAnsi="Times"/>
          <w:b/>
          <w:sz w:val="24"/>
        </w:rPr>
        <w:t>/</w:t>
      </w:r>
      <w:r w:rsidR="00D07C53" w:rsidRPr="000669A0">
        <w:rPr>
          <w:rFonts w:ascii="Times" w:hAnsi="Times"/>
          <w:b/>
          <w:sz w:val="24"/>
        </w:rPr>
        <w:t>d, respectively. The productions of</w:t>
      </w:r>
      <w:r w:rsidR="00C8366A" w:rsidRPr="000669A0">
        <w:rPr>
          <w:rFonts w:ascii="Times" w:hAnsi="Times"/>
          <w:b/>
          <w:sz w:val="24"/>
        </w:rPr>
        <w:t xml:space="preserve"> net zooplankton and oyster</w:t>
      </w:r>
      <w:r w:rsidR="00D07C53" w:rsidRPr="000669A0">
        <w:rPr>
          <w:rFonts w:ascii="Times" w:hAnsi="Times"/>
          <w:b/>
          <w:sz w:val="24"/>
        </w:rPr>
        <w:t xml:space="preserve"> increased </w:t>
      </w:r>
      <w:r w:rsidR="00D07C53" w:rsidRPr="00723C32">
        <w:rPr>
          <w:rFonts w:ascii="Times" w:hAnsi="Times"/>
          <w:b/>
          <w:sz w:val="24"/>
        </w:rPr>
        <w:t xml:space="preserve">during the warm season, and its mean values in </w:t>
      </w:r>
      <w:r w:rsidR="000B3B73">
        <w:rPr>
          <w:rFonts w:ascii="Times" w:hAnsi="Times"/>
          <w:b/>
          <w:sz w:val="24"/>
        </w:rPr>
        <w:t xml:space="preserve">the </w:t>
      </w:r>
      <w:r w:rsidR="00D07C53" w:rsidRPr="00723C32">
        <w:rPr>
          <w:rFonts w:ascii="Times" w:hAnsi="Times"/>
          <w:b/>
          <w:sz w:val="24"/>
        </w:rPr>
        <w:t xml:space="preserve">NB were 14 and 1.2 </w:t>
      </w:r>
      <w:proofErr w:type="spellStart"/>
      <w:r w:rsidR="00FD4D24">
        <w:rPr>
          <w:rFonts w:ascii="Times" w:hAnsi="Times"/>
          <w:b/>
          <w:sz w:val="24"/>
        </w:rPr>
        <w:t>mgC</w:t>
      </w:r>
      <w:proofErr w:type="spellEnd"/>
      <w:r w:rsidR="00FD4D24">
        <w:rPr>
          <w:rFonts w:ascii="Times" w:hAnsi="Times"/>
          <w:b/>
          <w:sz w:val="24"/>
        </w:rPr>
        <w:t>/</w:t>
      </w:r>
      <w:r w:rsidR="00FD4D24" w:rsidRPr="000669A0">
        <w:rPr>
          <w:rFonts w:ascii="Times" w:hAnsi="Times"/>
          <w:b/>
          <w:sz w:val="24"/>
        </w:rPr>
        <w:t>m</w:t>
      </w:r>
      <w:r w:rsidR="00FD4D24" w:rsidRPr="000669A0">
        <w:rPr>
          <w:rFonts w:ascii="Times" w:hAnsi="Times"/>
          <w:b/>
          <w:sz w:val="24"/>
          <w:vertAlign w:val="superscript"/>
        </w:rPr>
        <w:t>2</w:t>
      </w:r>
      <w:r w:rsidR="00FD4D24">
        <w:rPr>
          <w:rFonts w:ascii="Times" w:hAnsi="Times"/>
          <w:b/>
          <w:sz w:val="24"/>
        </w:rPr>
        <w:t>/</w:t>
      </w:r>
      <w:r w:rsidR="00FD4D24" w:rsidRPr="000669A0">
        <w:rPr>
          <w:rFonts w:ascii="Times" w:hAnsi="Times"/>
          <w:b/>
          <w:sz w:val="24"/>
        </w:rPr>
        <w:t>d</w:t>
      </w:r>
      <w:r w:rsidR="00D07C53" w:rsidRPr="00723C32">
        <w:rPr>
          <w:rFonts w:ascii="Times" w:hAnsi="Times"/>
          <w:b/>
          <w:sz w:val="24"/>
        </w:rPr>
        <w:t xml:space="preserve">, and in SB were 28 and 0.9 </w:t>
      </w:r>
      <w:proofErr w:type="spellStart"/>
      <w:r w:rsidR="00FD4D24">
        <w:rPr>
          <w:rFonts w:ascii="Times" w:hAnsi="Times"/>
          <w:b/>
          <w:sz w:val="24"/>
        </w:rPr>
        <w:t>mgC</w:t>
      </w:r>
      <w:proofErr w:type="spellEnd"/>
      <w:r w:rsidR="00FD4D24">
        <w:rPr>
          <w:rFonts w:ascii="Times" w:hAnsi="Times"/>
          <w:b/>
          <w:sz w:val="24"/>
        </w:rPr>
        <w:t>/</w:t>
      </w:r>
      <w:r w:rsidR="00FD4D24" w:rsidRPr="000669A0">
        <w:rPr>
          <w:rFonts w:ascii="Times" w:hAnsi="Times"/>
          <w:b/>
          <w:sz w:val="24"/>
        </w:rPr>
        <w:t>m</w:t>
      </w:r>
      <w:r w:rsidR="00FD4D24" w:rsidRPr="000669A0">
        <w:rPr>
          <w:rFonts w:ascii="Times" w:hAnsi="Times"/>
          <w:b/>
          <w:sz w:val="24"/>
          <w:vertAlign w:val="superscript"/>
        </w:rPr>
        <w:t>2</w:t>
      </w:r>
      <w:r w:rsidR="00FD4D24">
        <w:rPr>
          <w:rFonts w:ascii="Times" w:hAnsi="Times"/>
          <w:b/>
          <w:sz w:val="24"/>
        </w:rPr>
        <w:t>/</w:t>
      </w:r>
      <w:r w:rsidR="00FD4D24" w:rsidRPr="000669A0">
        <w:rPr>
          <w:rFonts w:ascii="Times" w:hAnsi="Times"/>
          <w:b/>
          <w:sz w:val="24"/>
        </w:rPr>
        <w:t>d</w:t>
      </w:r>
      <w:r w:rsidR="00D07C53" w:rsidRPr="00723C32">
        <w:rPr>
          <w:rFonts w:ascii="Times" w:hAnsi="Times"/>
          <w:b/>
          <w:sz w:val="24"/>
        </w:rPr>
        <w:t>, respectively. The energy transfer efficiencies from the pr</w:t>
      </w:r>
      <w:r w:rsidR="00D07C53" w:rsidRPr="00707854">
        <w:rPr>
          <w:rFonts w:ascii="Times" w:hAnsi="Times"/>
          <w:b/>
          <w:sz w:val="24"/>
        </w:rPr>
        <w:t xml:space="preserve">imary producers to the secondary producers in the NB and SB were </w:t>
      </w:r>
      <w:r w:rsidR="006A32A4" w:rsidRPr="00707854">
        <w:rPr>
          <w:rFonts w:ascii="Times" w:hAnsi="Times"/>
          <w:b/>
          <w:sz w:val="24"/>
        </w:rPr>
        <w:t>2.8% and 9.1</w:t>
      </w:r>
      <w:r w:rsidR="00D07C53" w:rsidRPr="00707854">
        <w:rPr>
          <w:rFonts w:ascii="Times" w:hAnsi="Times"/>
          <w:b/>
          <w:sz w:val="24"/>
        </w:rPr>
        <w:t>%, respectively. However, the transfer efficiency to the oysters was approximately 0.3% in the bay. This study clearly showed the spatial difference of the productions and transfer efficiencies, and the low contribution of the production of oysters in secondary productions in Hiroshima Bay.</w:t>
      </w:r>
    </w:p>
    <w:p w14:paraId="2A15D89A" w14:textId="77777777" w:rsidR="00F63BE7" w:rsidRDefault="00F63BE7" w:rsidP="00853066">
      <w:pPr>
        <w:snapToGrid w:val="0"/>
        <w:ind w:firstLine="13"/>
        <w:outlineLvl w:val="0"/>
        <w:rPr>
          <w:ins w:id="0" w:author="亮 梅原" w:date="2016-05-24T22:23:00Z"/>
          <w:rFonts w:ascii="Times" w:hAnsi="Times"/>
          <w:b/>
          <w:color w:val="FF0000"/>
          <w:sz w:val="24"/>
        </w:rPr>
      </w:pPr>
    </w:p>
    <w:p w14:paraId="73F0CF21" w14:textId="369E463D" w:rsidR="00081EFF" w:rsidRDefault="00FA1CBE" w:rsidP="00853066">
      <w:pPr>
        <w:snapToGrid w:val="0"/>
        <w:ind w:firstLine="13"/>
        <w:outlineLvl w:val="0"/>
        <w:rPr>
          <w:rFonts w:ascii="Times New Roman" w:eastAsia="ＭＳ Ｐ明朝" w:hAnsi="Times New Roman"/>
          <w:sz w:val="24"/>
        </w:rPr>
      </w:pPr>
      <w:r w:rsidRPr="009C7D4C">
        <w:rPr>
          <w:rFonts w:ascii="Times New Roman" w:hAnsi="Times New Roman"/>
          <w:i/>
          <w:sz w:val="24"/>
        </w:rPr>
        <w:t>Keywords</w:t>
      </w:r>
      <w:r w:rsidR="009C7D4C">
        <w:rPr>
          <w:rFonts w:ascii="Times New Roman" w:hAnsi="Times New Roman"/>
          <w:i/>
          <w:sz w:val="24"/>
        </w:rPr>
        <w:t xml:space="preserve">: </w:t>
      </w:r>
      <w:r w:rsidR="00A77FF7">
        <w:rPr>
          <w:rFonts w:ascii="Times New Roman" w:hAnsi="Times New Roman"/>
          <w:i/>
          <w:sz w:val="24"/>
        </w:rPr>
        <w:t>Contribution</w:t>
      </w:r>
      <w:r w:rsidR="00356F29" w:rsidRPr="009C7D4C">
        <w:rPr>
          <w:rFonts w:ascii="Times New Roman" w:eastAsia="ＭＳ Ｐ明朝" w:hAnsi="Times New Roman"/>
          <w:i/>
          <w:sz w:val="24"/>
        </w:rPr>
        <w:t xml:space="preserve">, </w:t>
      </w:r>
      <w:r w:rsidR="00356F29">
        <w:rPr>
          <w:rFonts w:ascii="Times New Roman" w:eastAsia="ＭＳ Ｐ明朝" w:hAnsi="Times New Roman"/>
          <w:i/>
          <w:sz w:val="24"/>
        </w:rPr>
        <w:t>Diatom</w:t>
      </w:r>
      <w:r w:rsidR="00A77FF7">
        <w:rPr>
          <w:rFonts w:ascii="Times New Roman" w:hAnsi="Times New Roman"/>
          <w:i/>
          <w:sz w:val="24"/>
        </w:rPr>
        <w:t xml:space="preserve">, </w:t>
      </w:r>
      <w:r w:rsidR="000123E2" w:rsidRPr="009C7D4C">
        <w:rPr>
          <w:rFonts w:ascii="Times New Roman" w:eastAsia="ＭＳ Ｐ明朝" w:hAnsi="Times New Roman"/>
          <w:i/>
          <w:sz w:val="24"/>
        </w:rPr>
        <w:t>Primary production, Secondary production</w:t>
      </w:r>
      <w:r w:rsidR="007C2169" w:rsidRPr="009C7D4C">
        <w:rPr>
          <w:rFonts w:ascii="Times New Roman" w:eastAsia="ＭＳ Ｐ明朝" w:hAnsi="Times New Roman"/>
          <w:i/>
          <w:sz w:val="24"/>
        </w:rPr>
        <w:t xml:space="preserve">, </w:t>
      </w:r>
      <w:proofErr w:type="spellStart"/>
      <w:r w:rsidR="000A28CD" w:rsidRPr="009C7D4C">
        <w:rPr>
          <w:rFonts w:ascii="Times New Roman" w:eastAsia="ＭＳ Ｐ明朝" w:hAnsi="Times New Roman"/>
          <w:i/>
          <w:sz w:val="24"/>
        </w:rPr>
        <w:t>Seto</w:t>
      </w:r>
      <w:proofErr w:type="spellEnd"/>
      <w:r w:rsidR="000A28CD" w:rsidRPr="009C7D4C">
        <w:rPr>
          <w:rFonts w:ascii="Times New Roman" w:eastAsia="ＭＳ Ｐ明朝" w:hAnsi="Times New Roman"/>
          <w:i/>
          <w:sz w:val="24"/>
        </w:rPr>
        <w:t xml:space="preserve"> Inland Sea</w:t>
      </w:r>
    </w:p>
    <w:p w14:paraId="7B79505F" w14:textId="77777777" w:rsidR="000C5B82" w:rsidRDefault="000C5B82" w:rsidP="00853066">
      <w:pPr>
        <w:snapToGrid w:val="0"/>
        <w:outlineLvl w:val="0"/>
        <w:rPr>
          <w:rFonts w:ascii="Times New Roman" w:eastAsia="ＭＳ Ｐ明朝" w:hAnsi="Times New Roman"/>
          <w:sz w:val="24"/>
        </w:rPr>
      </w:pPr>
    </w:p>
    <w:p w14:paraId="2F100CB3" w14:textId="5E89FCF7" w:rsidR="00AB1368" w:rsidRPr="007A2371" w:rsidRDefault="00875965" w:rsidP="00853066">
      <w:pPr>
        <w:widowControl/>
        <w:snapToGrid w:val="0"/>
        <w:jc w:val="center"/>
        <w:rPr>
          <w:rFonts w:ascii="Times New Roman" w:eastAsia="ＭＳ Ｐ明朝" w:hAnsi="Times New Roman"/>
          <w:sz w:val="24"/>
        </w:rPr>
      </w:pPr>
      <w:r w:rsidRPr="003D6436">
        <w:rPr>
          <w:rFonts w:ascii="Times New Roman" w:hAnsi="Times New Roman"/>
          <w:sz w:val="24"/>
          <w:szCs w:val="24"/>
        </w:rPr>
        <w:t>I</w:t>
      </w:r>
      <w:r>
        <w:rPr>
          <w:rFonts w:ascii="Times New Roman" w:hAnsi="Times New Roman"/>
          <w:sz w:val="24"/>
          <w:szCs w:val="24"/>
        </w:rPr>
        <w:t xml:space="preserve">. </w:t>
      </w:r>
      <w:r w:rsidRPr="0081704E">
        <w:rPr>
          <w:rFonts w:ascii="Times New Roman" w:hAnsi="Times New Roman"/>
          <w:sz w:val="24"/>
          <w:szCs w:val="24"/>
        </w:rPr>
        <w:t>INTRODUCTION</w:t>
      </w:r>
    </w:p>
    <w:p w14:paraId="60A24933" w14:textId="6DDE5273" w:rsidR="00C50A39" w:rsidRDefault="009702D2" w:rsidP="00853066">
      <w:pPr>
        <w:tabs>
          <w:tab w:val="left" w:pos="6663"/>
        </w:tabs>
        <w:snapToGrid w:val="0"/>
        <w:ind w:firstLine="709"/>
        <w:outlineLvl w:val="0"/>
        <w:rPr>
          <w:rFonts w:ascii="Times New Roman" w:hAnsi="Times New Roman"/>
          <w:sz w:val="24"/>
          <w:szCs w:val="24"/>
        </w:rPr>
      </w:pPr>
      <w:r w:rsidRPr="009702D2">
        <w:rPr>
          <w:rFonts w:ascii="Times New Roman" w:hAnsi="Times New Roman"/>
          <w:sz w:val="24"/>
          <w:szCs w:val="24"/>
        </w:rPr>
        <w:t>Biological productivity of lower trophic levels</w:t>
      </w:r>
      <w:r w:rsidR="00043365">
        <w:rPr>
          <w:rFonts w:ascii="Times New Roman" w:hAnsi="Times New Roman"/>
          <w:sz w:val="24"/>
          <w:szCs w:val="24"/>
        </w:rPr>
        <w:t xml:space="preserve"> </w:t>
      </w:r>
      <w:r w:rsidR="00890ADE">
        <w:rPr>
          <w:rFonts w:ascii="Times New Roman" w:hAnsi="Times New Roman"/>
          <w:sz w:val="24"/>
          <w:szCs w:val="24"/>
        </w:rPr>
        <w:t>is</w:t>
      </w:r>
      <w:r w:rsidR="009534FA">
        <w:rPr>
          <w:rFonts w:ascii="Times New Roman" w:hAnsi="Times New Roman"/>
          <w:sz w:val="24"/>
          <w:szCs w:val="24"/>
        </w:rPr>
        <w:t xml:space="preserve"> </w:t>
      </w:r>
      <w:r w:rsidR="00085440">
        <w:rPr>
          <w:rFonts w:ascii="Times New Roman" w:hAnsi="Times New Roman"/>
          <w:sz w:val="24"/>
          <w:szCs w:val="24"/>
        </w:rPr>
        <w:t xml:space="preserve">important </w:t>
      </w:r>
      <w:r w:rsidR="000377D7">
        <w:rPr>
          <w:rFonts w:ascii="Times New Roman" w:hAnsi="Times New Roman"/>
          <w:sz w:val="24"/>
          <w:szCs w:val="24"/>
        </w:rPr>
        <w:t>to</w:t>
      </w:r>
      <w:r w:rsidR="005E5B0E">
        <w:rPr>
          <w:rFonts w:ascii="Times New Roman" w:hAnsi="Times New Roman"/>
          <w:sz w:val="24"/>
          <w:szCs w:val="24"/>
        </w:rPr>
        <w:t xml:space="preserve"> support</w:t>
      </w:r>
      <w:r w:rsidR="00241AE0">
        <w:rPr>
          <w:rFonts w:ascii="Times New Roman" w:hAnsi="Times New Roman"/>
          <w:sz w:val="24"/>
          <w:szCs w:val="24"/>
        </w:rPr>
        <w:t xml:space="preserve"> the production of higher</w:t>
      </w:r>
      <w:r w:rsidR="00241AE0" w:rsidRPr="009702D2">
        <w:rPr>
          <w:rFonts w:ascii="Times New Roman" w:hAnsi="Times New Roman"/>
          <w:sz w:val="24"/>
          <w:szCs w:val="24"/>
        </w:rPr>
        <w:t xml:space="preserve"> trophic levels</w:t>
      </w:r>
      <w:r w:rsidR="00241AE0">
        <w:rPr>
          <w:rFonts w:ascii="Times New Roman" w:hAnsi="Times New Roman"/>
          <w:sz w:val="24"/>
          <w:szCs w:val="24"/>
        </w:rPr>
        <w:t xml:space="preserve"> of food webs.</w:t>
      </w:r>
      <w:r w:rsidR="00630F56">
        <w:rPr>
          <w:rFonts w:ascii="Times New Roman" w:hAnsi="Times New Roman"/>
          <w:sz w:val="24"/>
          <w:szCs w:val="24"/>
        </w:rPr>
        <w:t xml:space="preserve"> </w:t>
      </w:r>
      <w:r w:rsidR="00652EE9">
        <w:rPr>
          <w:rFonts w:ascii="Times New Roman" w:hAnsi="Times New Roman"/>
          <w:sz w:val="24"/>
          <w:szCs w:val="24"/>
        </w:rPr>
        <w:t>R</w:t>
      </w:r>
      <w:r w:rsidR="007213CD" w:rsidRPr="007213CD">
        <w:rPr>
          <w:rFonts w:ascii="Times New Roman" w:hAnsi="Times New Roman"/>
          <w:sz w:val="24"/>
          <w:szCs w:val="24"/>
        </w:rPr>
        <w:t xml:space="preserve">iverine supply of inorganic nutrients to estuaries makes </w:t>
      </w:r>
      <w:ins w:id="1" w:author="MANALO CERVINIA VELASCO" w:date="2016-05-24T10:20:00Z">
        <w:r w:rsidR="00CC4236">
          <w:rPr>
            <w:rFonts w:ascii="Times New Roman" w:hAnsi="Times New Roman"/>
            <w:sz w:val="24"/>
            <w:szCs w:val="24"/>
          </w:rPr>
          <w:t>these</w:t>
        </w:r>
        <w:r w:rsidR="00194AA5" w:rsidRPr="007213CD">
          <w:rPr>
            <w:rFonts w:ascii="Times New Roman" w:hAnsi="Times New Roman"/>
            <w:sz w:val="24"/>
            <w:szCs w:val="24"/>
          </w:rPr>
          <w:t xml:space="preserve"> </w:t>
        </w:r>
      </w:ins>
      <w:r w:rsidR="007213CD" w:rsidRPr="007213CD">
        <w:rPr>
          <w:rFonts w:ascii="Times New Roman" w:hAnsi="Times New Roman"/>
          <w:sz w:val="24"/>
          <w:szCs w:val="24"/>
        </w:rPr>
        <w:t>areas of high primary production</w:t>
      </w:r>
      <w:ins w:id="2" w:author="MANALO CERVINIA VELASCO" w:date="2016-05-24T17:47:00Z">
        <w:r w:rsidR="00066CB8">
          <w:rPr>
            <w:rFonts w:ascii="Times New Roman" w:hAnsi="Times New Roman"/>
            <w:sz w:val="24"/>
            <w:szCs w:val="24"/>
          </w:rPr>
          <w:t xml:space="preserve"> </w:t>
        </w:r>
        <w:r w:rsidR="00066CB8" w:rsidRPr="007213CD">
          <w:rPr>
            <w:rFonts w:ascii="Times New Roman" w:hAnsi="Times New Roman"/>
            <w:sz w:val="24"/>
            <w:szCs w:val="24"/>
          </w:rPr>
          <w:t>potential</w:t>
        </w:r>
      </w:ins>
      <w:r w:rsidR="00652EE9">
        <w:rPr>
          <w:rFonts w:ascii="Times New Roman" w:hAnsi="Times New Roman"/>
          <w:sz w:val="24"/>
          <w:szCs w:val="24"/>
        </w:rPr>
        <w:t xml:space="preserve"> </w:t>
      </w:r>
      <w:r w:rsidR="00820A70">
        <w:rPr>
          <w:rFonts w:ascii="Times New Roman" w:hAnsi="Times New Roman"/>
          <w:sz w:val="24"/>
          <w:szCs w:val="24"/>
        </w:rPr>
        <w:t>[1]</w:t>
      </w:r>
      <w:r w:rsidR="00A13A9E">
        <w:rPr>
          <w:rFonts w:ascii="Times New Roman" w:hAnsi="Times New Roman"/>
          <w:sz w:val="24"/>
          <w:szCs w:val="24"/>
        </w:rPr>
        <w:t>, and</w:t>
      </w:r>
      <w:r w:rsidR="004B2469">
        <w:rPr>
          <w:rFonts w:ascii="Times New Roman" w:hAnsi="Times New Roman"/>
          <w:sz w:val="24"/>
          <w:szCs w:val="24"/>
        </w:rPr>
        <w:t xml:space="preserve"> </w:t>
      </w:r>
      <w:r w:rsidR="00717DF0">
        <w:rPr>
          <w:rFonts w:ascii="Times New Roman" w:hAnsi="Times New Roman"/>
          <w:sz w:val="24"/>
          <w:szCs w:val="24"/>
        </w:rPr>
        <w:t>b</w:t>
      </w:r>
      <w:r w:rsidR="00C4086B" w:rsidRPr="00C4086B">
        <w:rPr>
          <w:rFonts w:ascii="Times New Roman" w:hAnsi="Times New Roman"/>
          <w:sz w:val="24"/>
          <w:szCs w:val="24"/>
        </w:rPr>
        <w:t xml:space="preserve">looms of microalgae </w:t>
      </w:r>
      <w:r w:rsidR="00794E73">
        <w:rPr>
          <w:rFonts w:ascii="Times New Roman" w:hAnsi="Times New Roman"/>
          <w:sz w:val="24"/>
          <w:szCs w:val="24"/>
        </w:rPr>
        <w:t>(</w:t>
      </w:r>
      <w:r w:rsidR="000C57DD">
        <w:rPr>
          <w:rFonts w:ascii="Times New Roman" w:hAnsi="Times New Roman"/>
          <w:sz w:val="24"/>
          <w:szCs w:val="24"/>
        </w:rPr>
        <w:t>H</w:t>
      </w:r>
      <w:r w:rsidR="000C57DD" w:rsidRPr="000C57DD">
        <w:rPr>
          <w:rFonts w:ascii="Times New Roman" w:hAnsi="Times New Roman"/>
          <w:sz w:val="24"/>
          <w:szCs w:val="24"/>
        </w:rPr>
        <w:t xml:space="preserve">armful </w:t>
      </w:r>
      <w:r w:rsidR="000C57DD">
        <w:rPr>
          <w:rFonts w:ascii="Times New Roman" w:hAnsi="Times New Roman"/>
          <w:sz w:val="24"/>
          <w:szCs w:val="24"/>
        </w:rPr>
        <w:t>A</w:t>
      </w:r>
      <w:r w:rsidR="000C57DD" w:rsidRPr="000C57DD">
        <w:rPr>
          <w:rFonts w:ascii="Times New Roman" w:hAnsi="Times New Roman"/>
          <w:sz w:val="24"/>
          <w:szCs w:val="24"/>
        </w:rPr>
        <w:t xml:space="preserve">lgal </w:t>
      </w:r>
      <w:r w:rsidR="000C57DD">
        <w:rPr>
          <w:rFonts w:ascii="Times New Roman" w:hAnsi="Times New Roman"/>
          <w:sz w:val="24"/>
          <w:szCs w:val="24"/>
        </w:rPr>
        <w:t>B</w:t>
      </w:r>
      <w:r w:rsidR="000C57DD" w:rsidRPr="000C57DD">
        <w:rPr>
          <w:rFonts w:ascii="Times New Roman" w:hAnsi="Times New Roman"/>
          <w:sz w:val="24"/>
          <w:szCs w:val="24"/>
        </w:rPr>
        <w:t>looms</w:t>
      </w:r>
      <w:ins w:id="3" w:author="MANALO CERVINIA VELASCO" w:date="2016-05-24T10:20:00Z">
        <w:r w:rsidR="004D1372">
          <w:rPr>
            <w:rFonts w:ascii="Times New Roman" w:hAnsi="Times New Roman"/>
            <w:sz w:val="24"/>
            <w:szCs w:val="24"/>
          </w:rPr>
          <w:t xml:space="preserve">, </w:t>
        </w:r>
      </w:ins>
      <w:r w:rsidR="005553FA">
        <w:rPr>
          <w:rFonts w:ascii="Times New Roman" w:hAnsi="Times New Roman"/>
          <w:sz w:val="24"/>
          <w:szCs w:val="24"/>
        </w:rPr>
        <w:t>HABs</w:t>
      </w:r>
      <w:r w:rsidR="00794E73">
        <w:rPr>
          <w:rFonts w:ascii="Times New Roman" w:hAnsi="Times New Roman"/>
          <w:sz w:val="24"/>
          <w:szCs w:val="24"/>
        </w:rPr>
        <w:t xml:space="preserve">) </w:t>
      </w:r>
      <w:ins w:id="4" w:author="MANALO CERVINIA VELASCO" w:date="2016-05-24T10:25:00Z">
        <w:r w:rsidR="00D73C40">
          <w:rPr>
            <w:rFonts w:ascii="Times New Roman" w:hAnsi="Times New Roman"/>
            <w:sz w:val="24"/>
            <w:szCs w:val="24"/>
          </w:rPr>
          <w:t>exert</w:t>
        </w:r>
      </w:ins>
      <w:r w:rsidR="00C4086B" w:rsidRPr="00C4086B">
        <w:rPr>
          <w:rFonts w:ascii="Times New Roman" w:hAnsi="Times New Roman"/>
          <w:sz w:val="24"/>
          <w:szCs w:val="24"/>
        </w:rPr>
        <w:t xml:space="preserve"> major impact on orga</w:t>
      </w:r>
      <w:r w:rsidR="00C4086B" w:rsidRPr="008D2435">
        <w:rPr>
          <w:rFonts w:ascii="Times New Roman" w:hAnsi="Times New Roman"/>
          <w:sz w:val="24"/>
          <w:szCs w:val="24"/>
        </w:rPr>
        <w:t>nisms in the marine food web</w:t>
      </w:r>
      <w:r w:rsidR="0034055B">
        <w:rPr>
          <w:rFonts w:ascii="Times New Roman" w:hAnsi="Times New Roman"/>
          <w:sz w:val="24"/>
          <w:szCs w:val="24"/>
        </w:rPr>
        <w:t xml:space="preserve"> [2]</w:t>
      </w:r>
      <w:r w:rsidR="00C4086B" w:rsidRPr="008D2435">
        <w:rPr>
          <w:rFonts w:ascii="Times New Roman" w:hAnsi="Times New Roman"/>
          <w:sz w:val="24"/>
          <w:szCs w:val="24"/>
        </w:rPr>
        <w:t>.</w:t>
      </w:r>
      <w:r w:rsidR="00524F6F" w:rsidRPr="008D2435">
        <w:rPr>
          <w:rFonts w:ascii="Times New Roman" w:hAnsi="Times New Roman"/>
          <w:sz w:val="24"/>
          <w:szCs w:val="24"/>
        </w:rPr>
        <w:t xml:space="preserve"> </w:t>
      </w:r>
      <w:r w:rsidR="00825167" w:rsidRPr="008D2435">
        <w:rPr>
          <w:rFonts w:ascii="Times New Roman" w:hAnsi="Times New Roman"/>
          <w:sz w:val="24"/>
          <w:szCs w:val="24"/>
        </w:rPr>
        <w:t xml:space="preserve">In </w:t>
      </w:r>
      <w:r w:rsidR="00C71085" w:rsidRPr="008D2435">
        <w:rPr>
          <w:rFonts w:ascii="Times New Roman" w:hAnsi="Times New Roman"/>
          <w:sz w:val="24"/>
          <w:szCs w:val="24"/>
        </w:rPr>
        <w:t>enclosed water area</w:t>
      </w:r>
      <w:ins w:id="5" w:author="MANALO CERVINIA VELASCO" w:date="2016-05-24T10:20:00Z">
        <w:r w:rsidR="00A25A7C">
          <w:rPr>
            <w:rFonts w:ascii="Times New Roman" w:hAnsi="Times New Roman"/>
            <w:sz w:val="24"/>
            <w:szCs w:val="24"/>
          </w:rPr>
          <w:t>s</w:t>
        </w:r>
      </w:ins>
      <w:r w:rsidR="00C71085" w:rsidRPr="008D2435">
        <w:rPr>
          <w:rFonts w:ascii="Times New Roman" w:hAnsi="Times New Roman"/>
          <w:sz w:val="24"/>
          <w:szCs w:val="24"/>
        </w:rPr>
        <w:t xml:space="preserve"> </w:t>
      </w:r>
      <w:r w:rsidR="00FE40FF" w:rsidRPr="008D2435">
        <w:rPr>
          <w:rFonts w:ascii="Times New Roman" w:hAnsi="Times New Roman"/>
          <w:sz w:val="24"/>
          <w:szCs w:val="24"/>
        </w:rPr>
        <w:t>such as</w:t>
      </w:r>
      <w:r w:rsidR="00825167" w:rsidRPr="008D2435">
        <w:rPr>
          <w:rFonts w:ascii="Times New Roman" w:hAnsi="Times New Roman"/>
          <w:sz w:val="24"/>
          <w:szCs w:val="24"/>
        </w:rPr>
        <w:t xml:space="preserve"> </w:t>
      </w:r>
      <w:r w:rsidR="004D222C" w:rsidRPr="008D2435">
        <w:rPr>
          <w:rFonts w:ascii="Times New Roman" w:hAnsi="Times New Roman"/>
          <w:sz w:val="24"/>
          <w:szCs w:val="24"/>
        </w:rPr>
        <w:t>lakes</w:t>
      </w:r>
      <w:r w:rsidR="00C71085" w:rsidRPr="008D2435">
        <w:rPr>
          <w:rFonts w:ascii="Times New Roman" w:hAnsi="Times New Roman"/>
          <w:sz w:val="24"/>
          <w:szCs w:val="24"/>
        </w:rPr>
        <w:t xml:space="preserve">, </w:t>
      </w:r>
      <w:r w:rsidR="00825167" w:rsidRPr="008D2435">
        <w:rPr>
          <w:rFonts w:ascii="Times New Roman" w:hAnsi="Times New Roman"/>
          <w:sz w:val="24"/>
          <w:szCs w:val="24"/>
        </w:rPr>
        <w:t xml:space="preserve">estuaries, </w:t>
      </w:r>
      <w:r w:rsidR="00C71085" w:rsidRPr="008D2435">
        <w:rPr>
          <w:rFonts w:ascii="Times New Roman" w:hAnsi="Times New Roman"/>
          <w:sz w:val="24"/>
          <w:szCs w:val="24"/>
        </w:rPr>
        <w:t>and bays</w:t>
      </w:r>
      <w:r w:rsidR="009D0468" w:rsidRPr="008D2435">
        <w:rPr>
          <w:rFonts w:ascii="Times New Roman" w:hAnsi="Times New Roman"/>
          <w:sz w:val="24"/>
          <w:szCs w:val="24"/>
        </w:rPr>
        <w:t xml:space="preserve">, </w:t>
      </w:r>
      <w:r w:rsidR="005A66BF" w:rsidRPr="008D2435">
        <w:rPr>
          <w:rFonts w:ascii="Times New Roman" w:hAnsi="Times New Roman"/>
          <w:sz w:val="24"/>
          <w:szCs w:val="24"/>
        </w:rPr>
        <w:t>farming of bivalves</w:t>
      </w:r>
      <w:ins w:id="6" w:author="MANALO CERVINIA VELASCO" w:date="2016-05-24T10:32:00Z">
        <w:r w:rsidR="00531396">
          <w:rPr>
            <w:rFonts w:ascii="Times New Roman" w:hAnsi="Times New Roman"/>
            <w:sz w:val="24"/>
            <w:szCs w:val="24"/>
          </w:rPr>
          <w:t xml:space="preserve"> </w:t>
        </w:r>
        <w:r w:rsidR="00531396" w:rsidRPr="008D2435">
          <w:rPr>
            <w:rFonts w:ascii="Times New Roman" w:hAnsi="Times New Roman"/>
            <w:sz w:val="24"/>
            <w:szCs w:val="24"/>
          </w:rPr>
          <w:t>has been conducted</w:t>
        </w:r>
        <w:r w:rsidR="00531396">
          <w:rPr>
            <w:rFonts w:ascii="Times New Roman" w:hAnsi="Times New Roman"/>
            <w:sz w:val="24"/>
            <w:szCs w:val="24"/>
          </w:rPr>
          <w:t xml:space="preserve"> in order to</w:t>
        </w:r>
      </w:ins>
      <w:r w:rsidR="005A66BF" w:rsidRPr="008D2435">
        <w:rPr>
          <w:rFonts w:ascii="Times New Roman" w:hAnsi="Times New Roman"/>
          <w:sz w:val="24"/>
          <w:szCs w:val="24"/>
        </w:rPr>
        <w:t xml:space="preserve"> </w:t>
      </w:r>
      <w:r w:rsidR="00FC5E14" w:rsidRPr="008D2435">
        <w:rPr>
          <w:rFonts w:ascii="Times New Roman" w:hAnsi="Times New Roman"/>
          <w:sz w:val="24"/>
          <w:szCs w:val="24"/>
        </w:rPr>
        <w:t>utiliz</w:t>
      </w:r>
      <w:ins w:id="7" w:author="MANALO CERVINIA VELASCO" w:date="2016-05-24T10:32:00Z">
        <w:r w:rsidR="00531396">
          <w:rPr>
            <w:rFonts w:ascii="Times New Roman" w:hAnsi="Times New Roman"/>
            <w:sz w:val="24"/>
            <w:szCs w:val="24"/>
          </w:rPr>
          <w:t>e</w:t>
        </w:r>
      </w:ins>
      <w:r w:rsidR="00FC5E14" w:rsidRPr="008D2435">
        <w:rPr>
          <w:rFonts w:ascii="Times New Roman" w:hAnsi="Times New Roman"/>
          <w:sz w:val="24"/>
          <w:szCs w:val="24"/>
        </w:rPr>
        <w:t xml:space="preserve"> the high primary producti</w:t>
      </w:r>
      <w:r w:rsidR="00DC0384">
        <w:rPr>
          <w:rFonts w:ascii="Times New Roman" w:hAnsi="Times New Roman"/>
          <w:sz w:val="24"/>
          <w:szCs w:val="24"/>
        </w:rPr>
        <w:t>vity</w:t>
      </w:r>
      <w:ins w:id="8" w:author="MANALO CERVINIA VELASCO" w:date="2016-05-24T10:32:00Z">
        <w:r w:rsidR="00531396">
          <w:rPr>
            <w:rFonts w:ascii="Times New Roman" w:hAnsi="Times New Roman"/>
            <w:sz w:val="24"/>
            <w:szCs w:val="24"/>
          </w:rPr>
          <w:t xml:space="preserve"> of the area</w:t>
        </w:r>
      </w:ins>
      <w:r w:rsidR="009B2142" w:rsidRPr="008D2435">
        <w:rPr>
          <w:rFonts w:ascii="Times New Roman" w:hAnsi="Times New Roman"/>
          <w:sz w:val="24"/>
          <w:szCs w:val="24"/>
        </w:rPr>
        <w:t>.</w:t>
      </w:r>
      <w:r w:rsidR="005560BE">
        <w:rPr>
          <w:rFonts w:ascii="Times New Roman" w:hAnsi="Times New Roman"/>
          <w:sz w:val="24"/>
          <w:szCs w:val="24"/>
        </w:rPr>
        <w:t xml:space="preserve"> </w:t>
      </w:r>
      <w:ins w:id="9" w:author="MANALO CERVINIA VELASCO" w:date="2016-05-24T10:33:00Z">
        <w:r w:rsidR="00531396">
          <w:rPr>
            <w:rFonts w:ascii="Times New Roman" w:hAnsi="Times New Roman"/>
            <w:sz w:val="24"/>
            <w:szCs w:val="24"/>
          </w:rPr>
          <w:t>B</w:t>
        </w:r>
      </w:ins>
      <w:r w:rsidR="00A00868">
        <w:rPr>
          <w:rFonts w:ascii="Times New Roman" w:hAnsi="Times New Roman"/>
          <w:sz w:val="24"/>
          <w:szCs w:val="24"/>
        </w:rPr>
        <w:t>ivalve</w:t>
      </w:r>
      <w:r w:rsidR="00137696" w:rsidRPr="00646A31">
        <w:rPr>
          <w:rFonts w:ascii="Times New Roman" w:hAnsi="Times New Roman"/>
          <w:sz w:val="24"/>
          <w:szCs w:val="24"/>
        </w:rPr>
        <w:t xml:space="preserve"> farming is increasing </w:t>
      </w:r>
      <w:r w:rsidR="00932150">
        <w:rPr>
          <w:rFonts w:ascii="Times New Roman" w:hAnsi="Times New Roman"/>
          <w:sz w:val="24"/>
          <w:szCs w:val="24"/>
        </w:rPr>
        <w:t>rapidly</w:t>
      </w:r>
      <w:r w:rsidR="00137696" w:rsidRPr="00646A31">
        <w:rPr>
          <w:rFonts w:ascii="Times New Roman" w:hAnsi="Times New Roman"/>
          <w:sz w:val="24"/>
          <w:szCs w:val="24"/>
        </w:rPr>
        <w:t xml:space="preserve"> in concentrated areas around the world </w:t>
      </w:r>
      <w:r w:rsidR="008136F4">
        <w:rPr>
          <w:rFonts w:ascii="Times New Roman" w:hAnsi="Times New Roman"/>
          <w:sz w:val="24"/>
          <w:szCs w:val="24"/>
        </w:rPr>
        <w:t>[3]</w:t>
      </w:r>
      <w:r w:rsidR="00137696">
        <w:rPr>
          <w:rFonts w:ascii="Times New Roman" w:hAnsi="Times New Roman"/>
          <w:sz w:val="24"/>
          <w:szCs w:val="24"/>
        </w:rPr>
        <w:t>.</w:t>
      </w:r>
      <w:r w:rsidR="0093074D">
        <w:rPr>
          <w:rFonts w:ascii="Times New Roman" w:hAnsi="Times New Roman"/>
          <w:sz w:val="24"/>
          <w:szCs w:val="24"/>
        </w:rPr>
        <w:t xml:space="preserve"> </w:t>
      </w:r>
      <w:ins w:id="10" w:author="MANALO CERVINIA VELASCO" w:date="2016-05-24T10:38:00Z">
        <w:r w:rsidR="00531396">
          <w:rPr>
            <w:rFonts w:ascii="Times New Roman" w:hAnsi="Times New Roman"/>
            <w:sz w:val="24"/>
            <w:szCs w:val="24"/>
          </w:rPr>
          <w:t>In 2010, f</w:t>
        </w:r>
      </w:ins>
      <w:r w:rsidR="00A6560C">
        <w:rPr>
          <w:rFonts w:ascii="Times New Roman" w:hAnsi="Times New Roman"/>
          <w:sz w:val="24"/>
          <w:szCs w:val="24"/>
        </w:rPr>
        <w:t xml:space="preserve">arming production of </w:t>
      </w:r>
      <w:proofErr w:type="spellStart"/>
      <w:r w:rsidR="00A3152B">
        <w:rPr>
          <w:rFonts w:ascii="Times New Roman" w:hAnsi="Times New Roman"/>
          <w:sz w:val="24"/>
          <w:szCs w:val="24"/>
        </w:rPr>
        <w:t>mollus</w:t>
      </w:r>
      <w:ins w:id="11" w:author="亮 梅原" w:date="2016-05-24T22:21:00Z">
        <w:r w:rsidR="00294306">
          <w:rPr>
            <w:rFonts w:ascii="Times New Roman" w:hAnsi="Times New Roman"/>
            <w:sz w:val="24"/>
            <w:szCs w:val="24"/>
          </w:rPr>
          <w:t>c</w:t>
        </w:r>
      </w:ins>
      <w:r w:rsidR="00A3152B">
        <w:rPr>
          <w:rFonts w:ascii="Times New Roman" w:hAnsi="Times New Roman"/>
          <w:sz w:val="24"/>
          <w:szCs w:val="24"/>
        </w:rPr>
        <w:t>s</w:t>
      </w:r>
      <w:proofErr w:type="spellEnd"/>
      <w:r w:rsidR="00A3152B">
        <w:rPr>
          <w:rFonts w:ascii="Times New Roman" w:hAnsi="Times New Roman"/>
          <w:sz w:val="24"/>
          <w:szCs w:val="24"/>
        </w:rPr>
        <w:t xml:space="preserve"> including </w:t>
      </w:r>
      <w:r w:rsidR="00A6560C">
        <w:rPr>
          <w:rFonts w:ascii="Times New Roman" w:hAnsi="Times New Roman"/>
          <w:sz w:val="24"/>
          <w:szCs w:val="24"/>
        </w:rPr>
        <w:t>bivalves</w:t>
      </w:r>
      <w:r w:rsidR="00A3152B">
        <w:rPr>
          <w:rFonts w:ascii="Times New Roman" w:hAnsi="Times New Roman"/>
          <w:sz w:val="24"/>
          <w:szCs w:val="24"/>
        </w:rPr>
        <w:t xml:space="preserve"> </w:t>
      </w:r>
      <w:ins w:id="12" w:author="MANALO CERVINIA VELASCO" w:date="2016-05-24T10:37:00Z">
        <w:r w:rsidR="00531396">
          <w:rPr>
            <w:rFonts w:ascii="Times New Roman" w:hAnsi="Times New Roman"/>
            <w:sz w:val="24"/>
            <w:szCs w:val="24"/>
          </w:rPr>
          <w:t xml:space="preserve">is </w:t>
        </w:r>
      </w:ins>
      <w:r w:rsidR="00135A19">
        <w:rPr>
          <w:rFonts w:ascii="Times New Roman" w:hAnsi="Times New Roman"/>
          <w:sz w:val="24"/>
          <w:szCs w:val="24"/>
        </w:rPr>
        <w:t>responsible for</w:t>
      </w:r>
      <w:r w:rsidR="00A3152B">
        <w:rPr>
          <w:rFonts w:ascii="Times New Roman" w:hAnsi="Times New Roman"/>
          <w:sz w:val="24"/>
          <w:szCs w:val="24"/>
        </w:rPr>
        <w:t xml:space="preserve"> </w:t>
      </w:r>
      <w:r w:rsidR="00881E2C">
        <w:rPr>
          <w:rFonts w:ascii="Times New Roman" w:hAnsi="Times New Roman"/>
          <w:sz w:val="24"/>
          <w:szCs w:val="24"/>
        </w:rPr>
        <w:t>24</w:t>
      </w:r>
      <w:ins w:id="13" w:author="MANALO CERVINIA VELASCO" w:date="2016-05-24T10:37:00Z">
        <w:r w:rsidR="00531396">
          <w:rPr>
            <w:rFonts w:ascii="Times New Roman" w:hAnsi="Times New Roman"/>
            <w:sz w:val="24"/>
            <w:szCs w:val="24"/>
          </w:rPr>
          <w:t xml:space="preserve">% </w:t>
        </w:r>
      </w:ins>
      <w:r w:rsidR="00881E2C">
        <w:rPr>
          <w:rFonts w:ascii="Times New Roman" w:hAnsi="Times New Roman"/>
          <w:sz w:val="24"/>
          <w:szCs w:val="24"/>
        </w:rPr>
        <w:t xml:space="preserve">of all </w:t>
      </w:r>
      <w:r w:rsidR="00B215A7">
        <w:rPr>
          <w:rFonts w:ascii="Times New Roman" w:hAnsi="Times New Roman"/>
          <w:sz w:val="24"/>
          <w:szCs w:val="24"/>
        </w:rPr>
        <w:t xml:space="preserve">farming </w:t>
      </w:r>
      <w:r w:rsidR="00881E2C">
        <w:rPr>
          <w:rFonts w:ascii="Times New Roman" w:hAnsi="Times New Roman"/>
          <w:sz w:val="24"/>
          <w:szCs w:val="24"/>
        </w:rPr>
        <w:t xml:space="preserve">production </w:t>
      </w:r>
      <w:r w:rsidR="00FF22AE">
        <w:rPr>
          <w:rFonts w:ascii="Times New Roman" w:hAnsi="Times New Roman"/>
          <w:sz w:val="24"/>
          <w:szCs w:val="24"/>
        </w:rPr>
        <w:t xml:space="preserve">in the world </w:t>
      </w:r>
      <w:r w:rsidR="00914756">
        <w:rPr>
          <w:rFonts w:ascii="Times New Roman" w:hAnsi="Times New Roman"/>
          <w:sz w:val="24"/>
          <w:szCs w:val="24"/>
        </w:rPr>
        <w:t>[4]</w:t>
      </w:r>
      <w:r w:rsidR="00881E2C">
        <w:rPr>
          <w:rFonts w:ascii="Times New Roman" w:hAnsi="Times New Roman"/>
          <w:sz w:val="24"/>
          <w:szCs w:val="24"/>
        </w:rPr>
        <w:t>.</w:t>
      </w:r>
      <w:r w:rsidR="0056162C">
        <w:rPr>
          <w:rFonts w:ascii="Times New Roman" w:hAnsi="Times New Roman"/>
          <w:sz w:val="24"/>
          <w:szCs w:val="24"/>
        </w:rPr>
        <w:t xml:space="preserve"> </w:t>
      </w:r>
      <w:r w:rsidR="00DA6259" w:rsidRPr="00DA6259">
        <w:rPr>
          <w:rFonts w:ascii="Times New Roman" w:hAnsi="Times New Roman"/>
          <w:sz w:val="24"/>
          <w:szCs w:val="24"/>
        </w:rPr>
        <w:t xml:space="preserve">The broader ecological issues associated with </w:t>
      </w:r>
      <w:r w:rsidR="00CB0D98">
        <w:rPr>
          <w:rFonts w:ascii="Times New Roman" w:hAnsi="Times New Roman"/>
          <w:sz w:val="24"/>
          <w:szCs w:val="24"/>
        </w:rPr>
        <w:t xml:space="preserve">the </w:t>
      </w:r>
      <w:r w:rsidR="00DA6259" w:rsidRPr="00DA6259">
        <w:rPr>
          <w:rFonts w:ascii="Times New Roman" w:hAnsi="Times New Roman"/>
          <w:sz w:val="24"/>
          <w:szCs w:val="24"/>
        </w:rPr>
        <w:t xml:space="preserve">elevated </w:t>
      </w:r>
      <w:r w:rsidR="00CB0D98">
        <w:rPr>
          <w:rFonts w:ascii="Times New Roman" w:hAnsi="Times New Roman"/>
          <w:sz w:val="24"/>
          <w:szCs w:val="24"/>
        </w:rPr>
        <w:t>bivalve</w:t>
      </w:r>
      <w:r w:rsidR="00CB0D98" w:rsidRPr="00646A31">
        <w:rPr>
          <w:rFonts w:ascii="Times New Roman" w:hAnsi="Times New Roman"/>
          <w:sz w:val="24"/>
          <w:szCs w:val="24"/>
        </w:rPr>
        <w:t xml:space="preserve"> farming</w:t>
      </w:r>
      <w:r w:rsidR="00DA6259" w:rsidRPr="00DA6259">
        <w:rPr>
          <w:rFonts w:ascii="Times New Roman" w:hAnsi="Times New Roman"/>
          <w:sz w:val="24"/>
          <w:szCs w:val="24"/>
        </w:rPr>
        <w:t xml:space="preserve"> include the effects of pests (fouling pests, toxic/noxious microalgae, disease), creation of novel habit</w:t>
      </w:r>
      <w:r w:rsidR="00DB3A6C">
        <w:rPr>
          <w:rFonts w:ascii="Times New Roman" w:hAnsi="Times New Roman"/>
          <w:sz w:val="24"/>
          <w:szCs w:val="24"/>
        </w:rPr>
        <w:t>at (</w:t>
      </w:r>
      <w:r w:rsidR="00DA6259" w:rsidRPr="00DA6259">
        <w:rPr>
          <w:rFonts w:ascii="Times New Roman" w:hAnsi="Times New Roman"/>
          <w:sz w:val="24"/>
          <w:szCs w:val="24"/>
        </w:rPr>
        <w:t xml:space="preserve">by fouling of farm structures and accumulation of shell), alteration </w:t>
      </w:r>
      <w:ins w:id="14" w:author="MANALO CERVINIA VELASCO" w:date="2016-05-24T10:38:00Z">
        <w:r w:rsidR="00531396">
          <w:rPr>
            <w:rFonts w:ascii="Times New Roman" w:hAnsi="Times New Roman"/>
            <w:sz w:val="24"/>
            <w:szCs w:val="24"/>
          </w:rPr>
          <w:t xml:space="preserve">of </w:t>
        </w:r>
      </w:ins>
      <w:r w:rsidR="00DA6259" w:rsidRPr="00DA6259">
        <w:rPr>
          <w:rFonts w:ascii="Times New Roman" w:hAnsi="Times New Roman"/>
          <w:sz w:val="24"/>
          <w:szCs w:val="24"/>
        </w:rPr>
        <w:t>nutrient cycling, depletion of suspended particulate</w:t>
      </w:r>
      <w:r w:rsidR="003C5BCF">
        <w:rPr>
          <w:rFonts w:ascii="Times New Roman" w:hAnsi="Times New Roman"/>
          <w:sz w:val="24"/>
          <w:szCs w:val="24"/>
        </w:rPr>
        <w:t xml:space="preserve"> </w:t>
      </w:r>
      <w:r w:rsidR="00DA6259" w:rsidRPr="00DA6259">
        <w:rPr>
          <w:rFonts w:ascii="Times New Roman" w:hAnsi="Times New Roman"/>
          <w:sz w:val="24"/>
          <w:szCs w:val="24"/>
        </w:rPr>
        <w:t xml:space="preserve">matter by </w:t>
      </w:r>
      <w:r w:rsidR="00A862E2">
        <w:rPr>
          <w:rFonts w:ascii="Times New Roman" w:hAnsi="Times New Roman"/>
          <w:sz w:val="24"/>
          <w:szCs w:val="24"/>
        </w:rPr>
        <w:t>their feeding</w:t>
      </w:r>
      <w:r w:rsidR="00DA6259" w:rsidRPr="00DA6259">
        <w:rPr>
          <w:rFonts w:ascii="Times New Roman" w:hAnsi="Times New Roman"/>
          <w:sz w:val="24"/>
          <w:szCs w:val="24"/>
        </w:rPr>
        <w:t>, and related effects on higher trophic level animals including fish, seabirds</w:t>
      </w:r>
      <w:ins w:id="15" w:author="MANALO CERVINIA VELASCO" w:date="2016-05-24T10:39:00Z">
        <w:r w:rsidR="00531396">
          <w:rPr>
            <w:rFonts w:ascii="Times New Roman" w:hAnsi="Times New Roman"/>
            <w:sz w:val="24"/>
            <w:szCs w:val="24"/>
          </w:rPr>
          <w:t>,</w:t>
        </w:r>
      </w:ins>
      <w:r w:rsidR="00DA6259" w:rsidRPr="00DA6259">
        <w:rPr>
          <w:rFonts w:ascii="Times New Roman" w:hAnsi="Times New Roman"/>
          <w:sz w:val="24"/>
          <w:szCs w:val="24"/>
        </w:rPr>
        <w:t xml:space="preserve"> and marine</w:t>
      </w:r>
      <w:r w:rsidR="00E80E32">
        <w:rPr>
          <w:rFonts w:ascii="Times New Roman" w:hAnsi="Times New Roman"/>
          <w:sz w:val="24"/>
          <w:szCs w:val="24"/>
        </w:rPr>
        <w:t xml:space="preserve"> </w:t>
      </w:r>
      <w:r w:rsidR="00DA6259" w:rsidRPr="00DA6259">
        <w:rPr>
          <w:rFonts w:ascii="Times New Roman" w:hAnsi="Times New Roman"/>
          <w:sz w:val="24"/>
          <w:szCs w:val="24"/>
        </w:rPr>
        <w:t>mammals</w:t>
      </w:r>
      <w:r w:rsidR="00015ADF">
        <w:rPr>
          <w:rFonts w:ascii="Times New Roman" w:hAnsi="Times New Roman"/>
          <w:sz w:val="24"/>
          <w:szCs w:val="24"/>
        </w:rPr>
        <w:t xml:space="preserve"> </w:t>
      </w:r>
      <w:r w:rsidR="00874C67">
        <w:rPr>
          <w:rFonts w:ascii="Times New Roman" w:hAnsi="Times New Roman"/>
          <w:sz w:val="24"/>
          <w:szCs w:val="24"/>
        </w:rPr>
        <w:t>[5]</w:t>
      </w:r>
      <w:r w:rsidR="00DA6259" w:rsidRPr="00DA6259">
        <w:rPr>
          <w:rFonts w:ascii="Times New Roman" w:hAnsi="Times New Roman"/>
          <w:sz w:val="24"/>
          <w:szCs w:val="24"/>
        </w:rPr>
        <w:t>.</w:t>
      </w:r>
      <w:r w:rsidR="003B36ED">
        <w:rPr>
          <w:rFonts w:ascii="Times New Roman" w:hAnsi="Times New Roman"/>
          <w:sz w:val="24"/>
          <w:szCs w:val="24"/>
        </w:rPr>
        <w:t xml:space="preserve"> On the other hand, </w:t>
      </w:r>
      <w:ins w:id="16" w:author="MANALO CERVINIA VELASCO" w:date="2016-05-24T10:48:00Z">
        <w:r w:rsidR="00686E0E">
          <w:rPr>
            <w:rFonts w:ascii="Times New Roman" w:hAnsi="Times New Roman"/>
            <w:sz w:val="24"/>
            <w:szCs w:val="24"/>
          </w:rPr>
          <w:t xml:space="preserve">bivalve farming </w:t>
        </w:r>
      </w:ins>
      <w:ins w:id="17" w:author="MANALO CERVINIA VELASCO" w:date="2016-05-24T10:49:00Z">
        <w:r w:rsidR="00686E0E">
          <w:rPr>
            <w:rFonts w:ascii="Times New Roman" w:hAnsi="Times New Roman"/>
            <w:sz w:val="24"/>
            <w:szCs w:val="24"/>
          </w:rPr>
          <w:t xml:space="preserve">has the advantage of </w:t>
        </w:r>
      </w:ins>
      <w:r w:rsidR="00B13338">
        <w:rPr>
          <w:rFonts w:ascii="Times New Roman" w:hAnsi="Times New Roman"/>
          <w:sz w:val="24"/>
          <w:szCs w:val="24"/>
        </w:rPr>
        <w:t xml:space="preserve">utilizing </w:t>
      </w:r>
      <w:ins w:id="18" w:author="MANALO CERVINIA VELASCO" w:date="2016-05-24T10:52:00Z">
        <w:r w:rsidR="006D1553">
          <w:rPr>
            <w:rFonts w:ascii="Times New Roman" w:hAnsi="Times New Roman"/>
            <w:sz w:val="24"/>
            <w:szCs w:val="24"/>
          </w:rPr>
          <w:t xml:space="preserve">its </w:t>
        </w:r>
      </w:ins>
      <w:r w:rsidR="00B13338">
        <w:rPr>
          <w:rFonts w:ascii="Times New Roman" w:hAnsi="Times New Roman"/>
          <w:sz w:val="24"/>
          <w:szCs w:val="24"/>
        </w:rPr>
        <w:t>natural environment</w:t>
      </w:r>
      <w:ins w:id="19" w:author="MANALO CERVINIA VELASCO" w:date="2016-05-24T10:53:00Z">
        <w:r w:rsidR="006D1553">
          <w:rPr>
            <w:rFonts w:ascii="Times New Roman" w:hAnsi="Times New Roman"/>
            <w:sz w:val="24"/>
            <w:szCs w:val="24"/>
          </w:rPr>
          <w:t xml:space="preserve"> such that feeding is unnecessary</w:t>
        </w:r>
      </w:ins>
      <w:r w:rsidR="00A3743C">
        <w:rPr>
          <w:rFonts w:ascii="Times New Roman" w:hAnsi="Times New Roman"/>
          <w:sz w:val="24"/>
          <w:szCs w:val="24"/>
        </w:rPr>
        <w:t xml:space="preserve">, </w:t>
      </w:r>
      <w:ins w:id="20" w:author="MANALO CERVINIA VELASCO" w:date="2016-05-24T10:54:00Z">
        <w:r w:rsidR="006D1553">
          <w:rPr>
            <w:rFonts w:ascii="Times New Roman" w:hAnsi="Times New Roman"/>
            <w:sz w:val="24"/>
            <w:szCs w:val="24"/>
          </w:rPr>
          <w:t>inhibits occurrence of</w:t>
        </w:r>
      </w:ins>
      <w:r w:rsidR="00AB5561" w:rsidRPr="00AB5561">
        <w:rPr>
          <w:rFonts w:ascii="Times New Roman" w:hAnsi="Times New Roman"/>
          <w:sz w:val="24"/>
          <w:szCs w:val="24"/>
        </w:rPr>
        <w:t xml:space="preserve"> </w:t>
      </w:r>
      <w:r w:rsidR="00A76DB1">
        <w:rPr>
          <w:rFonts w:ascii="Times New Roman" w:hAnsi="Times New Roman"/>
          <w:sz w:val="24"/>
          <w:szCs w:val="24"/>
        </w:rPr>
        <w:t>HABs</w:t>
      </w:r>
      <w:r w:rsidR="003301DC">
        <w:rPr>
          <w:rFonts w:ascii="Times New Roman" w:hAnsi="Times New Roman"/>
          <w:sz w:val="24"/>
          <w:szCs w:val="24"/>
        </w:rPr>
        <w:t xml:space="preserve"> </w:t>
      </w:r>
      <w:ins w:id="21" w:author="MANALO CERVINIA VELASCO" w:date="2016-05-24T10:54:00Z">
        <w:r w:rsidR="006D1553">
          <w:rPr>
            <w:rFonts w:ascii="Times New Roman" w:hAnsi="Times New Roman"/>
            <w:sz w:val="24"/>
            <w:szCs w:val="24"/>
          </w:rPr>
          <w:t>due to their</w:t>
        </w:r>
      </w:ins>
      <w:r w:rsidR="000239F5">
        <w:rPr>
          <w:rFonts w:ascii="Times New Roman" w:hAnsi="Times New Roman"/>
          <w:sz w:val="24"/>
          <w:szCs w:val="24"/>
        </w:rPr>
        <w:t xml:space="preserve"> feeding</w:t>
      </w:r>
      <w:r w:rsidR="00056E9B">
        <w:rPr>
          <w:rFonts w:ascii="Times New Roman" w:hAnsi="Times New Roman"/>
          <w:sz w:val="24"/>
          <w:szCs w:val="24"/>
        </w:rPr>
        <w:t xml:space="preserve"> </w:t>
      </w:r>
      <w:r w:rsidR="00663A2C">
        <w:rPr>
          <w:rFonts w:ascii="Times New Roman" w:hAnsi="Times New Roman"/>
          <w:sz w:val="24"/>
          <w:szCs w:val="24"/>
        </w:rPr>
        <w:t xml:space="preserve">activities </w:t>
      </w:r>
      <w:r w:rsidR="00056E9B" w:rsidRPr="00056E9B">
        <w:rPr>
          <w:rFonts w:ascii="Times New Roman" w:hAnsi="Times New Roman"/>
          <w:sz w:val="24"/>
          <w:szCs w:val="24"/>
        </w:rPr>
        <w:t>in</w:t>
      </w:r>
      <w:ins w:id="22" w:author="MANALO CERVINIA VELASCO" w:date="2016-05-24T10:55:00Z">
        <w:r w:rsidR="006D1553">
          <w:rPr>
            <w:rFonts w:ascii="Times New Roman" w:hAnsi="Times New Roman"/>
            <w:sz w:val="24"/>
            <w:szCs w:val="24"/>
          </w:rPr>
          <w:t xml:space="preserve"> the</w:t>
        </w:r>
      </w:ins>
      <w:r w:rsidR="00056E9B" w:rsidRPr="00056E9B">
        <w:rPr>
          <w:rFonts w:ascii="Times New Roman" w:hAnsi="Times New Roman"/>
          <w:sz w:val="24"/>
          <w:szCs w:val="24"/>
        </w:rPr>
        <w:t xml:space="preserve"> eutrophic water</w:t>
      </w:r>
      <w:r w:rsidR="00A76DB1">
        <w:rPr>
          <w:rFonts w:ascii="Times New Roman" w:hAnsi="Times New Roman"/>
          <w:sz w:val="24"/>
          <w:szCs w:val="24"/>
        </w:rPr>
        <w:t xml:space="preserve">, and </w:t>
      </w:r>
      <w:ins w:id="23" w:author="MANALO CERVINIA VELASCO" w:date="2016-05-24T10:55:00Z">
        <w:r w:rsidR="006D1553">
          <w:rPr>
            <w:rFonts w:ascii="Times New Roman" w:hAnsi="Times New Roman"/>
            <w:sz w:val="24"/>
            <w:szCs w:val="24"/>
          </w:rPr>
          <w:t xml:space="preserve">has high market </w:t>
        </w:r>
      </w:ins>
      <w:r w:rsidR="00D667F8">
        <w:rPr>
          <w:rFonts w:ascii="Times New Roman" w:hAnsi="Times New Roman"/>
          <w:sz w:val="24"/>
          <w:szCs w:val="24"/>
        </w:rPr>
        <w:t>value as</w:t>
      </w:r>
      <w:r w:rsidR="00A229CB">
        <w:rPr>
          <w:rFonts w:ascii="Times New Roman" w:hAnsi="Times New Roman"/>
          <w:sz w:val="24"/>
          <w:szCs w:val="24"/>
        </w:rPr>
        <w:t xml:space="preserve"> </w:t>
      </w:r>
      <w:ins w:id="24" w:author="MANALO CERVINIA VELASCO" w:date="2016-05-24T10:57:00Z">
        <w:r w:rsidR="006D1553">
          <w:rPr>
            <w:rFonts w:ascii="Times New Roman" w:hAnsi="Times New Roman"/>
            <w:sz w:val="24"/>
            <w:szCs w:val="24"/>
          </w:rPr>
          <w:t xml:space="preserve">a </w:t>
        </w:r>
      </w:ins>
      <w:r w:rsidR="00DC47C9">
        <w:rPr>
          <w:rFonts w:ascii="Times New Roman" w:hAnsi="Times New Roman"/>
          <w:sz w:val="24"/>
          <w:szCs w:val="24"/>
        </w:rPr>
        <w:t>fishery resource.</w:t>
      </w:r>
    </w:p>
    <w:p w14:paraId="2F9B090A" w14:textId="394AC9C6" w:rsidR="00C45E72" w:rsidRPr="003177C8" w:rsidRDefault="00A10AE1" w:rsidP="00853066">
      <w:pPr>
        <w:snapToGrid w:val="0"/>
        <w:ind w:firstLine="709"/>
        <w:rPr>
          <w:rFonts w:ascii="Times New Roman" w:hAnsi="Times New Roman"/>
          <w:sz w:val="24"/>
          <w:szCs w:val="24"/>
        </w:rPr>
      </w:pPr>
      <w:r>
        <w:rPr>
          <w:rFonts w:ascii="Times New Roman" w:hAnsi="Times New Roman"/>
          <w:sz w:val="24"/>
          <w:szCs w:val="24"/>
        </w:rPr>
        <w:t>Our study area,</w:t>
      </w:r>
      <w:r w:rsidRPr="000E4C3C">
        <w:rPr>
          <w:rFonts w:ascii="Times New Roman" w:hAnsi="Times New Roman" w:hint="eastAsia"/>
          <w:sz w:val="24"/>
          <w:szCs w:val="24"/>
        </w:rPr>
        <w:t xml:space="preserve"> </w:t>
      </w:r>
      <w:proofErr w:type="spellStart"/>
      <w:r w:rsidR="00C45E72" w:rsidRPr="000E4C3C">
        <w:rPr>
          <w:rFonts w:ascii="Times New Roman" w:hAnsi="Times New Roman" w:hint="eastAsia"/>
          <w:sz w:val="24"/>
          <w:szCs w:val="24"/>
        </w:rPr>
        <w:t>Seto</w:t>
      </w:r>
      <w:proofErr w:type="spellEnd"/>
      <w:r w:rsidR="00C45E72" w:rsidRPr="000E4C3C">
        <w:rPr>
          <w:rFonts w:ascii="Times New Roman" w:hAnsi="Times New Roman" w:hint="eastAsia"/>
          <w:sz w:val="24"/>
          <w:szCs w:val="24"/>
        </w:rPr>
        <w:t xml:space="preserve"> Inland Sea</w:t>
      </w:r>
      <w:r w:rsidR="004A757E">
        <w:rPr>
          <w:rFonts w:ascii="Times New Roman" w:hAnsi="Times New Roman"/>
          <w:sz w:val="24"/>
          <w:szCs w:val="24"/>
        </w:rPr>
        <w:t xml:space="preserve"> </w:t>
      </w:r>
      <w:r w:rsidR="006835AE">
        <w:rPr>
          <w:rFonts w:ascii="Times New Roman" w:hAnsi="Times New Roman"/>
          <w:sz w:val="24"/>
          <w:szCs w:val="24"/>
        </w:rPr>
        <w:t xml:space="preserve">is located </w:t>
      </w:r>
      <w:ins w:id="25" w:author="MANALO CERVINIA VELASCO" w:date="2016-05-24T17:48:00Z">
        <w:r w:rsidR="00066CB8">
          <w:rPr>
            <w:rFonts w:ascii="Times New Roman" w:hAnsi="Times New Roman"/>
            <w:sz w:val="24"/>
            <w:szCs w:val="24"/>
          </w:rPr>
          <w:t>i</w:t>
        </w:r>
      </w:ins>
      <w:r w:rsidR="006835AE" w:rsidRPr="006835AE">
        <w:rPr>
          <w:rFonts w:ascii="Times New Roman" w:hAnsi="Times New Roman"/>
          <w:sz w:val="24"/>
          <w:szCs w:val="24"/>
        </w:rPr>
        <w:t>n the west</w:t>
      </w:r>
      <w:r w:rsidR="00031D95">
        <w:rPr>
          <w:rFonts w:ascii="Times New Roman" w:hAnsi="Times New Roman"/>
          <w:sz w:val="24"/>
          <w:szCs w:val="24"/>
        </w:rPr>
        <w:t>ern part</w:t>
      </w:r>
      <w:r w:rsidR="006835AE" w:rsidRPr="006835AE">
        <w:rPr>
          <w:rFonts w:ascii="Times New Roman" w:hAnsi="Times New Roman"/>
          <w:sz w:val="24"/>
          <w:szCs w:val="24"/>
        </w:rPr>
        <w:t xml:space="preserve"> </w:t>
      </w:r>
      <w:r w:rsidR="006835AE">
        <w:rPr>
          <w:rFonts w:ascii="Times New Roman" w:hAnsi="Times New Roman"/>
          <w:sz w:val="24"/>
          <w:szCs w:val="24"/>
        </w:rPr>
        <w:t xml:space="preserve">of </w:t>
      </w:r>
      <w:r w:rsidR="006835AE" w:rsidRPr="006835AE">
        <w:rPr>
          <w:rFonts w:ascii="Times New Roman" w:hAnsi="Times New Roman"/>
          <w:sz w:val="24"/>
          <w:szCs w:val="24"/>
        </w:rPr>
        <w:t>Japan</w:t>
      </w:r>
      <w:r w:rsidR="006C45D7">
        <w:rPr>
          <w:rFonts w:ascii="Times New Roman" w:hAnsi="Times New Roman"/>
          <w:sz w:val="24"/>
          <w:szCs w:val="24"/>
        </w:rPr>
        <w:t xml:space="preserve">. The </w:t>
      </w:r>
      <w:r w:rsidR="0047048D">
        <w:rPr>
          <w:rFonts w:ascii="Times New Roman" w:hAnsi="Times New Roman"/>
          <w:sz w:val="24"/>
          <w:szCs w:val="24"/>
        </w:rPr>
        <w:t xml:space="preserve">water </w:t>
      </w:r>
      <w:r w:rsidR="006C45D7">
        <w:rPr>
          <w:rFonts w:ascii="Times New Roman" w:hAnsi="Times New Roman"/>
          <w:sz w:val="24"/>
          <w:szCs w:val="24"/>
        </w:rPr>
        <w:t xml:space="preserve">area is </w:t>
      </w:r>
      <w:r w:rsidR="006C45D7" w:rsidRPr="000E4C3C">
        <w:rPr>
          <w:rFonts w:ascii="Times New Roman" w:hAnsi="Times New Roman" w:hint="eastAsia"/>
          <w:sz w:val="24"/>
          <w:szCs w:val="24"/>
        </w:rPr>
        <w:t>23,203 km</w:t>
      </w:r>
      <w:r w:rsidR="006C45D7" w:rsidRPr="006C45D7">
        <w:rPr>
          <w:rFonts w:ascii="Times New Roman" w:hAnsi="Times New Roman" w:hint="eastAsia"/>
          <w:sz w:val="24"/>
          <w:szCs w:val="24"/>
          <w:vertAlign w:val="superscript"/>
        </w:rPr>
        <w:t>2</w:t>
      </w:r>
      <w:r w:rsidR="006C45D7">
        <w:rPr>
          <w:rFonts w:ascii="Times New Roman" w:hAnsi="Times New Roman"/>
          <w:sz w:val="24"/>
          <w:szCs w:val="24"/>
        </w:rPr>
        <w:t xml:space="preserve">, </w:t>
      </w:r>
      <w:r w:rsidR="0047064F">
        <w:rPr>
          <w:rFonts w:ascii="Times New Roman" w:hAnsi="Times New Roman"/>
          <w:sz w:val="24"/>
          <w:szCs w:val="24"/>
        </w:rPr>
        <w:t xml:space="preserve">and </w:t>
      </w:r>
      <w:ins w:id="26" w:author="MANALO CERVINIA VELASCO" w:date="2016-05-24T10:57:00Z">
        <w:r w:rsidR="006D1553">
          <w:rPr>
            <w:rFonts w:ascii="Times New Roman" w:hAnsi="Times New Roman"/>
            <w:sz w:val="24"/>
            <w:szCs w:val="24"/>
          </w:rPr>
          <w:t xml:space="preserve">the </w:t>
        </w:r>
      </w:ins>
      <w:r w:rsidR="00614B08">
        <w:rPr>
          <w:rFonts w:ascii="Times New Roman" w:hAnsi="Times New Roman"/>
          <w:sz w:val="24"/>
          <w:szCs w:val="24"/>
        </w:rPr>
        <w:t>eleven</w:t>
      </w:r>
      <w:r w:rsidR="0047064F" w:rsidRPr="000E4C3C">
        <w:rPr>
          <w:rFonts w:ascii="Times New Roman" w:hAnsi="Times New Roman" w:hint="eastAsia"/>
          <w:sz w:val="24"/>
          <w:szCs w:val="24"/>
        </w:rPr>
        <w:t>th largest</w:t>
      </w:r>
      <w:r w:rsidR="0047064F">
        <w:rPr>
          <w:rFonts w:ascii="Times New Roman" w:hAnsi="Times New Roman" w:hint="eastAsia"/>
          <w:sz w:val="24"/>
          <w:szCs w:val="24"/>
        </w:rPr>
        <w:t xml:space="preserve"> semi-enclosed sea in the world. </w:t>
      </w:r>
      <w:ins w:id="27" w:author="MANALO CERVINIA VELASCO" w:date="2016-05-24T10:57:00Z">
        <w:r w:rsidR="003B44E3">
          <w:rPr>
            <w:rFonts w:ascii="Times New Roman" w:hAnsi="Times New Roman"/>
            <w:sz w:val="24"/>
            <w:szCs w:val="24"/>
          </w:rPr>
          <w:t>In the 1950s-70s</w:t>
        </w:r>
      </w:ins>
      <w:ins w:id="28" w:author="MANALO CERVINIA VELASCO" w:date="2016-05-24T10:58:00Z">
        <w:r w:rsidR="003B44E3">
          <w:rPr>
            <w:rFonts w:ascii="Times New Roman" w:hAnsi="Times New Roman"/>
            <w:sz w:val="24"/>
            <w:szCs w:val="24"/>
          </w:rPr>
          <w:t>,</w:t>
        </w:r>
      </w:ins>
      <w:ins w:id="29" w:author="MANALO CERVINIA VELASCO" w:date="2016-05-24T10:57:00Z">
        <w:r w:rsidR="003B44E3">
          <w:rPr>
            <w:rFonts w:ascii="Times New Roman" w:hAnsi="Times New Roman"/>
            <w:sz w:val="24"/>
            <w:szCs w:val="24"/>
          </w:rPr>
          <w:t xml:space="preserve"> </w:t>
        </w:r>
      </w:ins>
      <w:r w:rsidR="00EC6589">
        <w:rPr>
          <w:rFonts w:ascii="Times New Roman" w:hAnsi="Times New Roman" w:hint="eastAsia"/>
          <w:sz w:val="24"/>
          <w:szCs w:val="24"/>
        </w:rPr>
        <w:lastRenderedPageBreak/>
        <w:t>e</w:t>
      </w:r>
      <w:r w:rsidR="00EC6589" w:rsidRPr="000E4C3C">
        <w:rPr>
          <w:rFonts w:ascii="Times New Roman" w:hAnsi="Times New Roman" w:hint="eastAsia"/>
          <w:sz w:val="24"/>
          <w:szCs w:val="24"/>
        </w:rPr>
        <w:t xml:space="preserve">utrophication </w:t>
      </w:r>
      <w:r w:rsidR="00C577EF">
        <w:rPr>
          <w:rFonts w:ascii="Times New Roman" w:hAnsi="Times New Roman"/>
          <w:sz w:val="24"/>
          <w:szCs w:val="24"/>
        </w:rPr>
        <w:t xml:space="preserve">occurred </w:t>
      </w:r>
      <w:ins w:id="30" w:author="MANALO CERVINIA VELASCO" w:date="2016-05-24T10:58:00Z">
        <w:r w:rsidR="003B44E3">
          <w:rPr>
            <w:rFonts w:ascii="Times New Roman" w:hAnsi="Times New Roman"/>
            <w:sz w:val="24"/>
            <w:szCs w:val="24"/>
          </w:rPr>
          <w:t xml:space="preserve">in this area </w:t>
        </w:r>
      </w:ins>
      <w:r w:rsidR="00C577EF" w:rsidRPr="000E4C3C">
        <w:rPr>
          <w:rFonts w:ascii="Times New Roman" w:hAnsi="Times New Roman" w:hint="eastAsia"/>
          <w:sz w:val="24"/>
          <w:szCs w:val="24"/>
        </w:rPr>
        <w:t>during high economic growth period</w:t>
      </w:r>
      <w:r w:rsidR="00C577EF">
        <w:rPr>
          <w:rFonts w:ascii="Times New Roman" w:hAnsi="Times New Roman"/>
          <w:sz w:val="24"/>
          <w:szCs w:val="24"/>
        </w:rPr>
        <w:t xml:space="preserve"> </w:t>
      </w:r>
      <w:ins w:id="31" w:author="MANALO CERVINIA VELASCO" w:date="2016-05-24T10:58:00Z">
        <w:r w:rsidR="003B44E3">
          <w:rPr>
            <w:rFonts w:ascii="Times New Roman" w:hAnsi="Times New Roman"/>
            <w:sz w:val="24"/>
            <w:szCs w:val="24"/>
          </w:rPr>
          <w:t xml:space="preserve">of </w:t>
        </w:r>
        <w:r w:rsidR="003B44E3" w:rsidRPr="00C577EF">
          <w:rPr>
            <w:rFonts w:ascii="Times New Roman" w:hAnsi="Times New Roman"/>
            <w:sz w:val="24"/>
            <w:szCs w:val="24"/>
          </w:rPr>
          <w:t>industrialization and urbanization</w:t>
        </w:r>
        <w:r w:rsidR="003B44E3" w:rsidDel="003B44E3">
          <w:rPr>
            <w:rFonts w:ascii="Times New Roman" w:hAnsi="Times New Roman"/>
            <w:sz w:val="24"/>
            <w:szCs w:val="24"/>
          </w:rPr>
          <w:t xml:space="preserve"> </w:t>
        </w:r>
      </w:ins>
      <w:r w:rsidR="00C577EF">
        <w:rPr>
          <w:rFonts w:ascii="Times New Roman" w:hAnsi="Times New Roman"/>
          <w:sz w:val="24"/>
          <w:szCs w:val="24"/>
        </w:rPr>
        <w:t xml:space="preserve">due to </w:t>
      </w:r>
      <w:r w:rsidR="00C577EF" w:rsidRPr="00C577EF">
        <w:rPr>
          <w:rFonts w:ascii="Times New Roman" w:hAnsi="Times New Roman"/>
          <w:sz w:val="24"/>
          <w:szCs w:val="24"/>
        </w:rPr>
        <w:t>human activities</w:t>
      </w:r>
      <w:r w:rsidR="00C577EF">
        <w:rPr>
          <w:rFonts w:ascii="Times New Roman" w:hAnsi="Times New Roman"/>
          <w:sz w:val="24"/>
          <w:szCs w:val="24"/>
        </w:rPr>
        <w:t>.</w:t>
      </w:r>
      <w:r w:rsidR="00DE04E3">
        <w:rPr>
          <w:rFonts w:ascii="Times New Roman" w:hAnsi="Times New Roman"/>
          <w:sz w:val="24"/>
          <w:szCs w:val="24"/>
        </w:rPr>
        <w:t xml:space="preserve"> </w:t>
      </w:r>
      <w:ins w:id="32" w:author="MANALO CERVINIA VELASCO" w:date="2016-05-24T11:00:00Z">
        <w:r w:rsidR="003B44E3">
          <w:rPr>
            <w:rFonts w:ascii="Times New Roman" w:hAnsi="Times New Roman"/>
            <w:sz w:val="24"/>
            <w:szCs w:val="24"/>
          </w:rPr>
          <w:t>Thus</w:t>
        </w:r>
      </w:ins>
      <w:r w:rsidR="00FB7560">
        <w:rPr>
          <w:rFonts w:ascii="Times New Roman" w:hAnsi="Times New Roman"/>
          <w:sz w:val="24"/>
          <w:szCs w:val="24"/>
        </w:rPr>
        <w:t xml:space="preserve">, </w:t>
      </w:r>
      <w:r w:rsidR="00EB427A" w:rsidRPr="00EB427A">
        <w:rPr>
          <w:rFonts w:ascii="Times New Roman" w:hAnsi="Times New Roman"/>
          <w:sz w:val="24"/>
          <w:szCs w:val="24"/>
        </w:rPr>
        <w:t xml:space="preserve">organic </w:t>
      </w:r>
      <w:r w:rsidR="00EB427A">
        <w:rPr>
          <w:rFonts w:ascii="Times New Roman" w:hAnsi="Times New Roman"/>
          <w:sz w:val="24"/>
          <w:szCs w:val="24"/>
        </w:rPr>
        <w:t xml:space="preserve">matter </w:t>
      </w:r>
      <w:r w:rsidR="00EB427A" w:rsidRPr="00EB427A">
        <w:rPr>
          <w:rFonts w:ascii="Times New Roman" w:hAnsi="Times New Roman"/>
          <w:sz w:val="24"/>
          <w:szCs w:val="24"/>
        </w:rPr>
        <w:t xml:space="preserve">and nutrient (nitrogen and phosphorus) loadings have been reduced </w:t>
      </w:r>
      <w:ins w:id="33" w:author="MANALO CERVINIA VELASCO" w:date="2016-05-24T11:00:00Z">
        <w:r w:rsidR="003B44E3">
          <w:rPr>
            <w:rFonts w:ascii="Times New Roman" w:hAnsi="Times New Roman"/>
            <w:sz w:val="24"/>
            <w:szCs w:val="24"/>
          </w:rPr>
          <w:t>according</w:t>
        </w:r>
        <w:r w:rsidR="003B44E3" w:rsidRPr="009327DE">
          <w:rPr>
            <w:rFonts w:ascii="Times New Roman" w:hAnsi="Times New Roman"/>
            <w:sz w:val="24"/>
            <w:szCs w:val="24"/>
          </w:rPr>
          <w:t xml:space="preserve"> </w:t>
        </w:r>
      </w:ins>
      <w:r w:rsidR="009327DE" w:rsidRPr="009327DE">
        <w:rPr>
          <w:rFonts w:ascii="Times New Roman" w:hAnsi="Times New Roman"/>
          <w:sz w:val="24"/>
          <w:szCs w:val="24"/>
        </w:rPr>
        <w:t>to</w:t>
      </w:r>
      <w:r w:rsidR="00EB427A" w:rsidRPr="00EB427A">
        <w:rPr>
          <w:rFonts w:ascii="Times New Roman" w:hAnsi="Times New Roman"/>
          <w:sz w:val="24"/>
          <w:szCs w:val="24"/>
        </w:rPr>
        <w:t xml:space="preserve"> </w:t>
      </w:r>
      <w:r w:rsidR="00194277">
        <w:rPr>
          <w:rFonts w:ascii="Times New Roman" w:hAnsi="Times New Roman"/>
          <w:sz w:val="24"/>
          <w:szCs w:val="24"/>
        </w:rPr>
        <w:t xml:space="preserve">the </w:t>
      </w:r>
      <w:r w:rsidR="00EB427A" w:rsidRPr="00EB427A">
        <w:rPr>
          <w:rFonts w:ascii="Times New Roman" w:hAnsi="Times New Roman"/>
          <w:sz w:val="24"/>
          <w:szCs w:val="24"/>
        </w:rPr>
        <w:t xml:space="preserve">Water Pollution Control Law (1970) and the Law Concerning Special Measures for Conservation of the Environment of the </w:t>
      </w:r>
      <w:proofErr w:type="spellStart"/>
      <w:r w:rsidR="00EB427A" w:rsidRPr="00EB427A">
        <w:rPr>
          <w:rFonts w:ascii="Times New Roman" w:hAnsi="Times New Roman"/>
          <w:sz w:val="24"/>
          <w:szCs w:val="24"/>
        </w:rPr>
        <w:t>Seto</w:t>
      </w:r>
      <w:proofErr w:type="spellEnd"/>
      <w:r w:rsidR="00EB427A" w:rsidRPr="00EB427A">
        <w:rPr>
          <w:rFonts w:ascii="Times New Roman" w:hAnsi="Times New Roman"/>
          <w:sz w:val="24"/>
          <w:szCs w:val="24"/>
        </w:rPr>
        <w:t xml:space="preserve"> Inland Sea (1973).</w:t>
      </w:r>
      <w:r w:rsidR="003B798B">
        <w:rPr>
          <w:rFonts w:ascii="Times New Roman" w:hAnsi="Times New Roman"/>
          <w:sz w:val="24"/>
          <w:szCs w:val="24"/>
        </w:rPr>
        <w:t xml:space="preserve"> </w:t>
      </w:r>
      <w:r w:rsidR="00AA116D">
        <w:rPr>
          <w:rFonts w:ascii="Times New Roman" w:hAnsi="Times New Roman"/>
          <w:sz w:val="24"/>
          <w:szCs w:val="24"/>
        </w:rPr>
        <w:t xml:space="preserve">However, </w:t>
      </w:r>
      <w:r w:rsidR="00853949">
        <w:rPr>
          <w:rFonts w:ascii="Times New Roman" w:hAnsi="Times New Roman"/>
          <w:sz w:val="24"/>
          <w:szCs w:val="24"/>
        </w:rPr>
        <w:t xml:space="preserve">recently, </w:t>
      </w:r>
      <w:r w:rsidR="00BF705C">
        <w:rPr>
          <w:rFonts w:ascii="Times New Roman" w:hAnsi="Times New Roman"/>
          <w:sz w:val="24"/>
          <w:szCs w:val="24"/>
        </w:rPr>
        <w:t xml:space="preserve">problems such as </w:t>
      </w:r>
      <w:r w:rsidR="00AA116D" w:rsidRPr="000E4C3C">
        <w:rPr>
          <w:rFonts w:ascii="Times New Roman" w:hAnsi="Times New Roman" w:hint="eastAsia"/>
          <w:sz w:val="24"/>
          <w:szCs w:val="24"/>
        </w:rPr>
        <w:t xml:space="preserve">discoloration of </w:t>
      </w:r>
      <w:r w:rsidR="00853949">
        <w:rPr>
          <w:rFonts w:ascii="Times New Roman" w:hAnsi="Times New Roman"/>
          <w:sz w:val="24"/>
          <w:szCs w:val="24"/>
        </w:rPr>
        <w:t>sea</w:t>
      </w:r>
      <w:r w:rsidR="00AA116D">
        <w:rPr>
          <w:rFonts w:ascii="Times New Roman" w:hAnsi="Times New Roman"/>
          <w:sz w:val="24"/>
          <w:szCs w:val="24"/>
        </w:rPr>
        <w:t>weed (</w:t>
      </w:r>
      <w:r w:rsidR="004645DC" w:rsidRPr="004645DC">
        <w:rPr>
          <w:rFonts w:ascii="Times New Roman" w:hAnsi="Times New Roman" w:hint="eastAsia"/>
          <w:sz w:val="24"/>
          <w:szCs w:val="24"/>
        </w:rPr>
        <w:t>red alga</w:t>
      </w:r>
      <w:ins w:id="34" w:author="MANALO CERVINIA VELASCO" w:date="2016-05-24T10:59:00Z">
        <w:r w:rsidR="003B44E3">
          <w:rPr>
            <w:rFonts w:ascii="Times New Roman" w:hAnsi="Times New Roman"/>
            <w:sz w:val="24"/>
            <w:szCs w:val="24"/>
          </w:rPr>
          <w:t>e</w:t>
        </w:r>
      </w:ins>
      <w:r w:rsidR="004645DC">
        <w:rPr>
          <w:rFonts w:ascii="Times New Roman" w:hAnsi="Times New Roman" w:hint="eastAsia"/>
          <w:sz w:val="24"/>
          <w:szCs w:val="24"/>
        </w:rPr>
        <w:t xml:space="preserve">, </w:t>
      </w:r>
      <w:proofErr w:type="spellStart"/>
      <w:r w:rsidR="004645DC" w:rsidRPr="004645DC">
        <w:rPr>
          <w:rFonts w:ascii="Times New Roman" w:hAnsi="Times New Roman" w:hint="eastAsia"/>
          <w:sz w:val="24"/>
          <w:szCs w:val="24"/>
        </w:rPr>
        <w:t>Nori</w:t>
      </w:r>
      <w:proofErr w:type="spellEnd"/>
      <w:r w:rsidR="004645DC">
        <w:rPr>
          <w:rFonts w:ascii="Times New Roman" w:hAnsi="Times New Roman"/>
          <w:sz w:val="24"/>
          <w:szCs w:val="24"/>
        </w:rPr>
        <w:t>)</w:t>
      </w:r>
      <w:r w:rsidR="00AA116D" w:rsidRPr="000E4C3C">
        <w:rPr>
          <w:rFonts w:ascii="Times New Roman" w:hAnsi="Times New Roman" w:hint="eastAsia"/>
          <w:sz w:val="24"/>
          <w:szCs w:val="24"/>
        </w:rPr>
        <w:t xml:space="preserve"> and decline of fish cat</w:t>
      </w:r>
      <w:r w:rsidR="00AA116D" w:rsidRPr="003177C8">
        <w:rPr>
          <w:rFonts w:ascii="Times New Roman" w:hAnsi="Times New Roman" w:hint="eastAsia"/>
          <w:sz w:val="24"/>
          <w:szCs w:val="24"/>
        </w:rPr>
        <w:t xml:space="preserve">ches </w:t>
      </w:r>
      <w:r w:rsidR="007B027A" w:rsidRPr="003177C8">
        <w:rPr>
          <w:rFonts w:ascii="Times New Roman" w:hAnsi="Times New Roman"/>
          <w:sz w:val="24"/>
          <w:szCs w:val="24"/>
        </w:rPr>
        <w:t>have</w:t>
      </w:r>
      <w:r w:rsidR="007272A1" w:rsidRPr="003177C8">
        <w:rPr>
          <w:rFonts w:ascii="Times New Roman" w:hAnsi="Times New Roman"/>
          <w:sz w:val="24"/>
          <w:szCs w:val="24"/>
        </w:rPr>
        <w:t xml:space="preserve"> </w:t>
      </w:r>
      <w:r w:rsidR="003C32FF" w:rsidRPr="003177C8">
        <w:rPr>
          <w:rFonts w:ascii="Times New Roman" w:hAnsi="Times New Roman"/>
          <w:sz w:val="24"/>
          <w:szCs w:val="24"/>
        </w:rPr>
        <w:t>occurred</w:t>
      </w:r>
      <w:r w:rsidR="00E71A56" w:rsidRPr="003177C8">
        <w:rPr>
          <w:rFonts w:ascii="Times New Roman" w:hAnsi="Times New Roman"/>
          <w:sz w:val="24"/>
          <w:szCs w:val="24"/>
        </w:rPr>
        <w:t>,</w:t>
      </w:r>
      <w:r w:rsidR="003C32FF" w:rsidRPr="003177C8">
        <w:rPr>
          <w:rFonts w:ascii="Times New Roman" w:hAnsi="Times New Roman"/>
          <w:sz w:val="24"/>
          <w:szCs w:val="24"/>
        </w:rPr>
        <w:t xml:space="preserve"> and</w:t>
      </w:r>
      <w:r w:rsidR="00596B21" w:rsidRPr="003177C8">
        <w:rPr>
          <w:rFonts w:ascii="Times New Roman" w:hAnsi="Times New Roman"/>
          <w:sz w:val="24"/>
          <w:szCs w:val="24"/>
        </w:rPr>
        <w:t xml:space="preserve"> </w:t>
      </w:r>
      <w:r w:rsidR="00F31413" w:rsidRPr="003177C8">
        <w:rPr>
          <w:rFonts w:ascii="Times New Roman" w:hAnsi="Times New Roman"/>
          <w:sz w:val="24"/>
          <w:szCs w:val="24"/>
        </w:rPr>
        <w:t>they</w:t>
      </w:r>
      <w:r w:rsidR="00596B21" w:rsidRPr="003177C8">
        <w:rPr>
          <w:rFonts w:ascii="Times New Roman" w:hAnsi="Times New Roman"/>
          <w:sz w:val="24"/>
          <w:szCs w:val="24"/>
        </w:rPr>
        <w:t xml:space="preserve"> might be causally related to</w:t>
      </w:r>
      <w:r w:rsidR="003C32FF" w:rsidRPr="003177C8">
        <w:rPr>
          <w:rFonts w:ascii="Times New Roman" w:hAnsi="Times New Roman"/>
          <w:sz w:val="24"/>
          <w:szCs w:val="24"/>
        </w:rPr>
        <w:t xml:space="preserve"> </w:t>
      </w:r>
      <w:proofErr w:type="spellStart"/>
      <w:r w:rsidR="003C32FF" w:rsidRPr="003177C8">
        <w:rPr>
          <w:rFonts w:ascii="Times New Roman" w:hAnsi="Times New Roman"/>
          <w:sz w:val="24"/>
          <w:szCs w:val="24"/>
        </w:rPr>
        <w:t>oligotrophication</w:t>
      </w:r>
      <w:proofErr w:type="spellEnd"/>
      <w:r w:rsidR="009079B1" w:rsidRPr="003177C8">
        <w:rPr>
          <w:rFonts w:ascii="Times New Roman" w:hAnsi="Times New Roman"/>
          <w:sz w:val="24"/>
          <w:szCs w:val="24"/>
        </w:rPr>
        <w:t xml:space="preserve"> </w:t>
      </w:r>
      <w:r w:rsidR="008D6098">
        <w:rPr>
          <w:rFonts w:ascii="Times New Roman" w:hAnsi="Times New Roman"/>
          <w:sz w:val="24"/>
          <w:szCs w:val="24"/>
        </w:rPr>
        <w:t>[6]</w:t>
      </w:r>
      <w:r w:rsidR="003C32FF" w:rsidRPr="003177C8">
        <w:rPr>
          <w:rFonts w:ascii="Times New Roman" w:hAnsi="Times New Roman"/>
          <w:sz w:val="24"/>
          <w:szCs w:val="24"/>
        </w:rPr>
        <w:t xml:space="preserve">. </w:t>
      </w:r>
    </w:p>
    <w:p w14:paraId="60E4F0A9" w14:textId="1E673F97" w:rsidR="004F19C9" w:rsidRDefault="00A10AE1" w:rsidP="00853066">
      <w:pPr>
        <w:snapToGrid w:val="0"/>
        <w:ind w:firstLine="709"/>
        <w:rPr>
          <w:rFonts w:ascii="Times New Roman" w:hAnsi="Times New Roman"/>
          <w:sz w:val="24"/>
          <w:szCs w:val="24"/>
        </w:rPr>
      </w:pPr>
      <w:r w:rsidRPr="003177C8">
        <w:rPr>
          <w:rFonts w:ascii="Times New Roman" w:hAnsi="Times New Roman"/>
          <w:sz w:val="24"/>
          <w:szCs w:val="24"/>
        </w:rPr>
        <w:t xml:space="preserve">As a model case </w:t>
      </w:r>
      <w:r w:rsidR="003C2E7B" w:rsidRPr="003177C8">
        <w:rPr>
          <w:rFonts w:ascii="Times New Roman" w:hAnsi="Times New Roman"/>
          <w:sz w:val="24"/>
          <w:szCs w:val="24"/>
        </w:rPr>
        <w:t>for</w:t>
      </w:r>
      <w:r w:rsidRPr="003177C8">
        <w:rPr>
          <w:rFonts w:ascii="Times New Roman" w:hAnsi="Times New Roman"/>
          <w:sz w:val="24"/>
          <w:szCs w:val="24"/>
        </w:rPr>
        <w:t xml:space="preserve"> </w:t>
      </w:r>
      <w:r w:rsidR="006748CC" w:rsidRPr="003177C8">
        <w:rPr>
          <w:rFonts w:ascii="Times New Roman" w:hAnsi="Times New Roman"/>
          <w:sz w:val="24"/>
          <w:szCs w:val="24"/>
        </w:rPr>
        <w:t>understanding of the effect</w:t>
      </w:r>
      <w:r w:rsidR="0032157F" w:rsidRPr="0032157F">
        <w:rPr>
          <w:rFonts w:ascii="Times New Roman" w:hAnsi="Times New Roman"/>
          <w:sz w:val="24"/>
          <w:szCs w:val="24"/>
        </w:rPr>
        <w:t xml:space="preserve"> </w:t>
      </w:r>
      <w:r w:rsidR="0032157F">
        <w:rPr>
          <w:rFonts w:ascii="Times New Roman" w:hAnsi="Times New Roman"/>
          <w:sz w:val="24"/>
          <w:szCs w:val="24"/>
        </w:rPr>
        <w:t xml:space="preserve">of </w:t>
      </w:r>
      <w:r w:rsidR="0032157F" w:rsidRPr="003177C8">
        <w:rPr>
          <w:rFonts w:ascii="Times New Roman" w:hAnsi="Times New Roman"/>
          <w:sz w:val="24"/>
          <w:szCs w:val="24"/>
        </w:rPr>
        <w:t>the bivalve</w:t>
      </w:r>
      <w:r w:rsidR="006748CC" w:rsidRPr="003177C8">
        <w:rPr>
          <w:rFonts w:ascii="Times New Roman" w:hAnsi="Times New Roman"/>
          <w:sz w:val="24"/>
          <w:szCs w:val="24"/>
        </w:rPr>
        <w:t xml:space="preserve"> </w:t>
      </w:r>
      <w:r w:rsidR="00211F35" w:rsidRPr="003177C8">
        <w:rPr>
          <w:rFonts w:ascii="Times New Roman" w:hAnsi="Times New Roman"/>
          <w:sz w:val="24"/>
          <w:szCs w:val="24"/>
        </w:rPr>
        <w:t xml:space="preserve">farming </w:t>
      </w:r>
      <w:r w:rsidR="006748CC" w:rsidRPr="003177C8">
        <w:rPr>
          <w:rFonts w:ascii="Times New Roman" w:hAnsi="Times New Roman"/>
          <w:sz w:val="24"/>
          <w:szCs w:val="24"/>
        </w:rPr>
        <w:t xml:space="preserve">to </w:t>
      </w:r>
      <w:r w:rsidR="00506E35" w:rsidRPr="003177C8">
        <w:rPr>
          <w:rFonts w:ascii="Times New Roman" w:hAnsi="Times New Roman"/>
          <w:sz w:val="24"/>
          <w:szCs w:val="24"/>
        </w:rPr>
        <w:t>the productivity of lower trophic levels</w:t>
      </w:r>
      <w:r w:rsidRPr="003177C8">
        <w:rPr>
          <w:rFonts w:ascii="Times New Roman" w:hAnsi="Times New Roman"/>
          <w:sz w:val="24"/>
          <w:szCs w:val="24"/>
        </w:rPr>
        <w:t xml:space="preserve">, we evaluated </w:t>
      </w:r>
      <w:r w:rsidR="003C2E7B" w:rsidRPr="003177C8">
        <w:rPr>
          <w:rFonts w:ascii="Times New Roman" w:hAnsi="Times New Roman"/>
          <w:sz w:val="24"/>
          <w:szCs w:val="24"/>
        </w:rPr>
        <w:t>Hiroshima</w:t>
      </w:r>
      <w:r w:rsidRPr="003177C8">
        <w:rPr>
          <w:rFonts w:ascii="Times New Roman" w:hAnsi="Times New Roman"/>
          <w:sz w:val="24"/>
          <w:szCs w:val="24"/>
        </w:rPr>
        <w:t xml:space="preserve"> Bay</w:t>
      </w:r>
      <w:r w:rsidR="005022F3" w:rsidRPr="003177C8">
        <w:rPr>
          <w:rFonts w:ascii="Times New Roman" w:hAnsi="Times New Roman"/>
          <w:sz w:val="24"/>
          <w:szCs w:val="24"/>
        </w:rPr>
        <w:t xml:space="preserve"> </w:t>
      </w:r>
      <w:r w:rsidR="00C105C9" w:rsidRPr="003177C8">
        <w:rPr>
          <w:rFonts w:ascii="Times New Roman" w:hAnsi="Times New Roman"/>
          <w:sz w:val="24"/>
          <w:szCs w:val="24"/>
        </w:rPr>
        <w:t xml:space="preserve">in the </w:t>
      </w:r>
      <w:proofErr w:type="spellStart"/>
      <w:r w:rsidR="00C105C9" w:rsidRPr="003177C8">
        <w:rPr>
          <w:rFonts w:ascii="Times New Roman" w:hAnsi="Times New Roman" w:hint="eastAsia"/>
          <w:sz w:val="24"/>
          <w:szCs w:val="24"/>
        </w:rPr>
        <w:t>Seto</w:t>
      </w:r>
      <w:proofErr w:type="spellEnd"/>
      <w:r w:rsidR="00C105C9" w:rsidRPr="003177C8">
        <w:rPr>
          <w:rFonts w:ascii="Times New Roman" w:hAnsi="Times New Roman" w:hint="eastAsia"/>
          <w:sz w:val="24"/>
          <w:szCs w:val="24"/>
        </w:rPr>
        <w:t xml:space="preserve"> Inland Sea</w:t>
      </w:r>
      <w:r w:rsidR="00C105C9" w:rsidRPr="003177C8">
        <w:rPr>
          <w:rFonts w:ascii="Times New Roman" w:hAnsi="Times New Roman"/>
          <w:sz w:val="24"/>
          <w:szCs w:val="24"/>
        </w:rPr>
        <w:t xml:space="preserve">. </w:t>
      </w:r>
      <w:r w:rsidR="0070560D" w:rsidRPr="003177C8">
        <w:rPr>
          <w:rFonts w:ascii="Times New Roman" w:hAnsi="Times New Roman"/>
          <w:sz w:val="24"/>
          <w:szCs w:val="24"/>
        </w:rPr>
        <w:t xml:space="preserve">In the bay, </w:t>
      </w:r>
      <w:r w:rsidR="00E51297">
        <w:rPr>
          <w:rFonts w:ascii="Times New Roman" w:hAnsi="Times New Roman"/>
          <w:sz w:val="24"/>
          <w:szCs w:val="24"/>
        </w:rPr>
        <w:t xml:space="preserve">oyster farming </w:t>
      </w:r>
      <w:r w:rsidR="006C3405">
        <w:rPr>
          <w:rFonts w:ascii="Times New Roman" w:hAnsi="Times New Roman"/>
          <w:sz w:val="24"/>
          <w:szCs w:val="24"/>
        </w:rPr>
        <w:t xml:space="preserve">has been </w:t>
      </w:r>
      <w:r w:rsidR="004F0669">
        <w:rPr>
          <w:rFonts w:ascii="Times New Roman" w:hAnsi="Times New Roman"/>
          <w:sz w:val="24"/>
          <w:szCs w:val="24"/>
        </w:rPr>
        <w:t xml:space="preserve">developed </w:t>
      </w:r>
      <w:r w:rsidR="004E1F6A">
        <w:rPr>
          <w:rFonts w:ascii="Times New Roman" w:hAnsi="Times New Roman"/>
          <w:sz w:val="24"/>
          <w:szCs w:val="24"/>
        </w:rPr>
        <w:t>since 1950s,</w:t>
      </w:r>
      <w:r w:rsidR="003F2711">
        <w:rPr>
          <w:rFonts w:ascii="Times New Roman" w:hAnsi="Times New Roman"/>
          <w:sz w:val="24"/>
          <w:szCs w:val="24"/>
        </w:rPr>
        <w:t xml:space="preserve"> and</w:t>
      </w:r>
      <w:r w:rsidR="00577334">
        <w:rPr>
          <w:rFonts w:ascii="Times New Roman" w:hAnsi="Times New Roman"/>
          <w:sz w:val="24"/>
          <w:szCs w:val="24"/>
        </w:rPr>
        <w:t xml:space="preserve"> </w:t>
      </w:r>
      <w:r w:rsidR="005E28C9">
        <w:rPr>
          <w:rFonts w:ascii="Times New Roman" w:hAnsi="Times New Roman"/>
          <w:sz w:val="24"/>
          <w:szCs w:val="24"/>
        </w:rPr>
        <w:t>the</w:t>
      </w:r>
      <w:r w:rsidR="00301B43">
        <w:rPr>
          <w:rFonts w:ascii="Times New Roman" w:hAnsi="Times New Roman"/>
          <w:sz w:val="24"/>
          <w:szCs w:val="24"/>
        </w:rPr>
        <w:t xml:space="preserve"> </w:t>
      </w:r>
      <w:r w:rsidR="00577334">
        <w:rPr>
          <w:rFonts w:ascii="Times New Roman" w:hAnsi="Times New Roman"/>
          <w:sz w:val="24"/>
          <w:szCs w:val="24"/>
        </w:rPr>
        <w:t xml:space="preserve">annual production </w:t>
      </w:r>
      <w:r w:rsidR="003F2711">
        <w:rPr>
          <w:rFonts w:ascii="Times New Roman" w:hAnsi="Times New Roman"/>
          <w:sz w:val="24"/>
          <w:szCs w:val="24"/>
        </w:rPr>
        <w:t xml:space="preserve">in recent years </w:t>
      </w:r>
      <w:r w:rsidR="00577334">
        <w:rPr>
          <w:rFonts w:ascii="Times New Roman" w:hAnsi="Times New Roman"/>
          <w:sz w:val="24"/>
          <w:szCs w:val="24"/>
        </w:rPr>
        <w:t xml:space="preserve">was approximately </w:t>
      </w:r>
      <w:r w:rsidR="00E95B79">
        <w:rPr>
          <w:rFonts w:ascii="Times New Roman" w:hAnsi="Times New Roman"/>
          <w:sz w:val="24"/>
          <w:szCs w:val="24"/>
        </w:rPr>
        <w:t xml:space="preserve">20 thousand </w:t>
      </w:r>
      <w:r w:rsidR="00577334">
        <w:rPr>
          <w:rFonts w:ascii="Times New Roman" w:hAnsi="Times New Roman"/>
          <w:sz w:val="24"/>
          <w:szCs w:val="24"/>
        </w:rPr>
        <w:t>tons</w:t>
      </w:r>
      <w:r w:rsidR="00D120C0">
        <w:rPr>
          <w:rFonts w:ascii="Times New Roman" w:hAnsi="Times New Roman"/>
          <w:sz w:val="24"/>
          <w:szCs w:val="24"/>
        </w:rPr>
        <w:t>,</w:t>
      </w:r>
      <w:r w:rsidR="00577334">
        <w:rPr>
          <w:rFonts w:ascii="Times New Roman" w:hAnsi="Times New Roman"/>
          <w:sz w:val="24"/>
          <w:szCs w:val="24"/>
        </w:rPr>
        <w:t xml:space="preserve"> </w:t>
      </w:r>
      <w:r w:rsidR="003F2711">
        <w:rPr>
          <w:rFonts w:ascii="Times New Roman" w:hAnsi="Times New Roman"/>
          <w:sz w:val="24"/>
          <w:szCs w:val="24"/>
        </w:rPr>
        <w:t>which</w:t>
      </w:r>
      <w:r w:rsidR="000A0147" w:rsidRPr="00DB5D25">
        <w:rPr>
          <w:rFonts w:ascii="Times New Roman" w:hAnsi="Times New Roman"/>
          <w:sz w:val="24"/>
          <w:szCs w:val="24"/>
        </w:rPr>
        <w:t xml:space="preserve"> constitutes 50-60 % of the total Japanese production</w:t>
      </w:r>
      <w:r w:rsidR="005500C9">
        <w:rPr>
          <w:rFonts w:ascii="Times New Roman" w:hAnsi="Times New Roman"/>
          <w:sz w:val="24"/>
          <w:szCs w:val="24"/>
        </w:rPr>
        <w:t>.</w:t>
      </w:r>
      <w:r w:rsidR="00C62E50">
        <w:rPr>
          <w:rFonts w:ascii="Times New Roman" w:hAnsi="Times New Roman"/>
          <w:sz w:val="24"/>
          <w:szCs w:val="24"/>
        </w:rPr>
        <w:t xml:space="preserve"> </w:t>
      </w:r>
      <w:ins w:id="35" w:author="MANALO CERVINIA VELASCO" w:date="2016-05-24T11:01:00Z">
        <w:r w:rsidR="005E1B03">
          <w:rPr>
            <w:rFonts w:ascii="Times New Roman" w:hAnsi="Times New Roman"/>
            <w:sz w:val="24"/>
            <w:szCs w:val="24"/>
          </w:rPr>
          <w:t xml:space="preserve">In </w:t>
        </w:r>
      </w:ins>
      <w:r w:rsidR="00C62E50">
        <w:rPr>
          <w:rFonts w:ascii="Times New Roman" w:hAnsi="Times New Roman"/>
          <w:sz w:val="24"/>
          <w:szCs w:val="24"/>
        </w:rPr>
        <w:t xml:space="preserve">contrast, </w:t>
      </w:r>
      <w:r w:rsidR="00B965B0">
        <w:rPr>
          <w:rFonts w:ascii="Times New Roman" w:hAnsi="Times New Roman"/>
          <w:sz w:val="24"/>
          <w:szCs w:val="24"/>
        </w:rPr>
        <w:t xml:space="preserve">production of fishes </w:t>
      </w:r>
      <w:ins w:id="36" w:author="MANALO CERVINIA VELASCO" w:date="2016-05-24T11:02:00Z">
        <w:r w:rsidR="00BB12F6">
          <w:rPr>
            <w:rFonts w:ascii="Times New Roman" w:hAnsi="Times New Roman"/>
            <w:sz w:val="24"/>
            <w:szCs w:val="24"/>
          </w:rPr>
          <w:t xml:space="preserve">in the bay </w:t>
        </w:r>
      </w:ins>
      <w:r w:rsidR="00791409">
        <w:rPr>
          <w:rFonts w:ascii="Times New Roman" w:hAnsi="Times New Roman"/>
          <w:sz w:val="24"/>
          <w:szCs w:val="24"/>
        </w:rPr>
        <w:t xml:space="preserve">started to </w:t>
      </w:r>
      <w:proofErr w:type="gramStart"/>
      <w:r w:rsidR="00791409">
        <w:rPr>
          <w:rFonts w:ascii="Times New Roman" w:hAnsi="Times New Roman"/>
          <w:sz w:val="24"/>
          <w:szCs w:val="24"/>
        </w:rPr>
        <w:t>decreased</w:t>
      </w:r>
      <w:proofErr w:type="gramEnd"/>
      <w:r w:rsidR="00791409">
        <w:rPr>
          <w:rFonts w:ascii="Times New Roman" w:hAnsi="Times New Roman"/>
          <w:sz w:val="24"/>
          <w:szCs w:val="24"/>
        </w:rPr>
        <w:t xml:space="preserve"> </w:t>
      </w:r>
      <w:ins w:id="37" w:author="MANALO CERVINIA VELASCO" w:date="2016-05-24T11:02:00Z">
        <w:r w:rsidR="00BB12F6">
          <w:rPr>
            <w:rFonts w:ascii="Times New Roman" w:hAnsi="Times New Roman"/>
            <w:sz w:val="24"/>
            <w:szCs w:val="24"/>
          </w:rPr>
          <w:t xml:space="preserve">in </w:t>
        </w:r>
      </w:ins>
      <w:r w:rsidR="00EE646D">
        <w:rPr>
          <w:rFonts w:ascii="Times New Roman" w:hAnsi="Times New Roman"/>
          <w:sz w:val="24"/>
          <w:szCs w:val="24"/>
        </w:rPr>
        <w:t>1990</w:t>
      </w:r>
      <w:r w:rsidR="001A1544">
        <w:rPr>
          <w:rFonts w:ascii="Times New Roman" w:hAnsi="Times New Roman"/>
          <w:sz w:val="24"/>
          <w:szCs w:val="24"/>
        </w:rPr>
        <w:t xml:space="preserve">, </w:t>
      </w:r>
      <w:ins w:id="38" w:author="MANALO CERVINIA VELASCO" w:date="2016-05-24T11:02:00Z">
        <w:r w:rsidR="00BB12F6">
          <w:rPr>
            <w:rFonts w:ascii="Times New Roman" w:hAnsi="Times New Roman"/>
            <w:sz w:val="24"/>
            <w:szCs w:val="24"/>
          </w:rPr>
          <w:t xml:space="preserve">and </w:t>
        </w:r>
      </w:ins>
      <w:r w:rsidR="00614041">
        <w:rPr>
          <w:rFonts w:ascii="Times New Roman" w:hAnsi="Times New Roman"/>
          <w:sz w:val="24"/>
          <w:szCs w:val="24"/>
        </w:rPr>
        <w:t xml:space="preserve">in recent years, </w:t>
      </w:r>
      <w:r w:rsidR="007572B0">
        <w:rPr>
          <w:rFonts w:ascii="Times New Roman" w:hAnsi="Times New Roman"/>
          <w:sz w:val="24"/>
          <w:szCs w:val="24"/>
        </w:rPr>
        <w:t xml:space="preserve">the amount of </w:t>
      </w:r>
      <w:r w:rsidR="00CF1C3A">
        <w:rPr>
          <w:rFonts w:ascii="Times New Roman" w:hAnsi="Times New Roman"/>
          <w:sz w:val="24"/>
          <w:szCs w:val="24"/>
        </w:rPr>
        <w:t xml:space="preserve">the </w:t>
      </w:r>
      <w:r w:rsidR="007572B0">
        <w:rPr>
          <w:rFonts w:ascii="Times New Roman" w:hAnsi="Times New Roman"/>
          <w:sz w:val="24"/>
          <w:szCs w:val="24"/>
        </w:rPr>
        <w:t xml:space="preserve">fish </w:t>
      </w:r>
      <w:r w:rsidR="009743E6">
        <w:rPr>
          <w:rFonts w:ascii="Times New Roman" w:hAnsi="Times New Roman"/>
          <w:sz w:val="24"/>
          <w:szCs w:val="24"/>
        </w:rPr>
        <w:t>production</w:t>
      </w:r>
      <w:r w:rsidR="00EE646D">
        <w:rPr>
          <w:rFonts w:ascii="Times New Roman" w:hAnsi="Times New Roman"/>
          <w:sz w:val="24"/>
          <w:szCs w:val="24"/>
        </w:rPr>
        <w:t xml:space="preserve"> </w:t>
      </w:r>
      <w:r w:rsidR="00F15E84">
        <w:rPr>
          <w:rFonts w:ascii="Times New Roman" w:hAnsi="Times New Roman"/>
          <w:sz w:val="24"/>
          <w:szCs w:val="24"/>
        </w:rPr>
        <w:t xml:space="preserve">decreased </w:t>
      </w:r>
      <w:r w:rsidR="000A2889">
        <w:rPr>
          <w:rFonts w:ascii="Times New Roman" w:hAnsi="Times New Roman"/>
          <w:sz w:val="24"/>
          <w:szCs w:val="24"/>
        </w:rPr>
        <w:t>less than</w:t>
      </w:r>
      <w:r w:rsidR="00D95A7E">
        <w:rPr>
          <w:rFonts w:ascii="Times New Roman" w:hAnsi="Times New Roman"/>
          <w:sz w:val="24"/>
          <w:szCs w:val="24"/>
        </w:rPr>
        <w:t xml:space="preserve"> </w:t>
      </w:r>
      <w:r w:rsidR="00F15E84">
        <w:rPr>
          <w:rFonts w:ascii="Times New Roman" w:hAnsi="Times New Roman"/>
          <w:sz w:val="24"/>
          <w:szCs w:val="24"/>
        </w:rPr>
        <w:t xml:space="preserve">half relative to the production </w:t>
      </w:r>
      <w:r w:rsidR="00740920">
        <w:rPr>
          <w:rFonts w:ascii="Times New Roman" w:hAnsi="Times New Roman"/>
          <w:sz w:val="24"/>
          <w:szCs w:val="24"/>
        </w:rPr>
        <w:t>in 1988</w:t>
      </w:r>
      <w:ins w:id="39" w:author="MANALO CERVINIA VELASCO" w:date="2016-05-24T11:02:00Z">
        <w:r w:rsidR="00BB12F6">
          <w:rPr>
            <w:rFonts w:ascii="Times New Roman" w:hAnsi="Times New Roman"/>
            <w:sz w:val="24"/>
            <w:szCs w:val="24"/>
          </w:rPr>
          <w:t>,</w:t>
        </w:r>
      </w:ins>
      <w:r w:rsidR="00740920">
        <w:rPr>
          <w:rFonts w:ascii="Times New Roman" w:hAnsi="Times New Roman"/>
          <w:sz w:val="24"/>
          <w:szCs w:val="24"/>
        </w:rPr>
        <w:t xml:space="preserve"> </w:t>
      </w:r>
      <w:ins w:id="40" w:author="MANALO CERVINIA VELASCO" w:date="2016-05-24T11:02:00Z">
        <w:r w:rsidR="00BB12F6">
          <w:rPr>
            <w:rFonts w:ascii="Times New Roman" w:hAnsi="Times New Roman"/>
            <w:sz w:val="24"/>
            <w:szCs w:val="24"/>
          </w:rPr>
          <w:t xml:space="preserve">which </w:t>
        </w:r>
      </w:ins>
      <w:r w:rsidR="00740920">
        <w:rPr>
          <w:rFonts w:ascii="Times New Roman" w:hAnsi="Times New Roman"/>
          <w:sz w:val="24"/>
          <w:szCs w:val="24"/>
        </w:rPr>
        <w:t>was the</w:t>
      </w:r>
      <w:r w:rsidR="00F15E84">
        <w:rPr>
          <w:rFonts w:ascii="Times New Roman" w:hAnsi="Times New Roman"/>
          <w:sz w:val="24"/>
          <w:szCs w:val="24"/>
        </w:rPr>
        <w:t xml:space="preserve"> peak</w:t>
      </w:r>
      <w:r w:rsidR="006F3565">
        <w:rPr>
          <w:rFonts w:ascii="Times New Roman" w:hAnsi="Times New Roman"/>
          <w:sz w:val="24"/>
          <w:szCs w:val="24"/>
        </w:rPr>
        <w:t xml:space="preserve"> year</w:t>
      </w:r>
      <w:r w:rsidR="00BB348A">
        <w:rPr>
          <w:rFonts w:ascii="Times New Roman" w:hAnsi="Times New Roman"/>
          <w:sz w:val="24"/>
          <w:szCs w:val="24"/>
        </w:rPr>
        <w:t xml:space="preserve"> </w:t>
      </w:r>
      <w:r w:rsidR="005A4504">
        <w:rPr>
          <w:rFonts w:ascii="Times New Roman" w:hAnsi="Times New Roman"/>
          <w:sz w:val="24"/>
          <w:szCs w:val="24"/>
        </w:rPr>
        <w:t>[7]</w:t>
      </w:r>
      <w:r w:rsidR="00B70CFF">
        <w:rPr>
          <w:rFonts w:ascii="Times New Roman" w:hAnsi="Times New Roman"/>
          <w:sz w:val="24"/>
          <w:szCs w:val="24"/>
        </w:rPr>
        <w:t xml:space="preserve">. </w:t>
      </w:r>
      <w:r w:rsidR="00B3506D">
        <w:rPr>
          <w:rFonts w:ascii="Times New Roman" w:hAnsi="Times New Roman"/>
          <w:sz w:val="24"/>
          <w:szCs w:val="24"/>
        </w:rPr>
        <w:t>Therefore, t</w:t>
      </w:r>
      <w:r w:rsidR="00CC3104" w:rsidRPr="00CC3104">
        <w:rPr>
          <w:rFonts w:ascii="Times New Roman" w:hAnsi="Times New Roman"/>
          <w:sz w:val="24"/>
          <w:szCs w:val="24"/>
        </w:rPr>
        <w:t xml:space="preserve">here is </w:t>
      </w:r>
      <w:r w:rsidR="00534C65">
        <w:rPr>
          <w:rFonts w:ascii="Times New Roman" w:hAnsi="Times New Roman"/>
          <w:sz w:val="24"/>
          <w:szCs w:val="24"/>
        </w:rPr>
        <w:t>a</w:t>
      </w:r>
      <w:r w:rsidR="00CC3104" w:rsidRPr="00CC3104">
        <w:rPr>
          <w:rFonts w:ascii="Times New Roman" w:hAnsi="Times New Roman"/>
          <w:sz w:val="24"/>
          <w:szCs w:val="24"/>
        </w:rPr>
        <w:t xml:space="preserve"> </w:t>
      </w:r>
      <w:r w:rsidR="00534C65">
        <w:rPr>
          <w:rFonts w:ascii="Times New Roman" w:hAnsi="Times New Roman"/>
          <w:sz w:val="24"/>
          <w:szCs w:val="24"/>
        </w:rPr>
        <w:t>possibility that</w:t>
      </w:r>
      <w:r w:rsidR="00CC3104" w:rsidRPr="00CC3104">
        <w:rPr>
          <w:rFonts w:ascii="Times New Roman" w:hAnsi="Times New Roman"/>
          <w:sz w:val="24"/>
          <w:szCs w:val="24"/>
        </w:rPr>
        <w:t xml:space="preserve"> </w:t>
      </w:r>
      <w:ins w:id="41" w:author="MANALO CERVINIA VELASCO" w:date="2016-05-24T11:03:00Z">
        <w:r w:rsidR="00BB12F6">
          <w:rPr>
            <w:rFonts w:ascii="Times New Roman" w:hAnsi="Times New Roman"/>
            <w:sz w:val="24"/>
            <w:szCs w:val="24"/>
          </w:rPr>
          <w:t>the</w:t>
        </w:r>
        <w:r w:rsidR="00BB12F6" w:rsidRPr="00CC3104">
          <w:rPr>
            <w:rFonts w:ascii="Times New Roman" w:hAnsi="Times New Roman"/>
            <w:sz w:val="24"/>
            <w:szCs w:val="24"/>
          </w:rPr>
          <w:t xml:space="preserve"> </w:t>
        </w:r>
      </w:ins>
      <w:r w:rsidR="00024E6D">
        <w:rPr>
          <w:rFonts w:ascii="Times New Roman" w:hAnsi="Times New Roman"/>
          <w:sz w:val="24"/>
          <w:szCs w:val="24"/>
        </w:rPr>
        <w:t xml:space="preserve">energy flow </w:t>
      </w:r>
      <w:r w:rsidR="004A3D61">
        <w:rPr>
          <w:rFonts w:ascii="Times New Roman" w:hAnsi="Times New Roman"/>
          <w:sz w:val="24"/>
          <w:szCs w:val="24"/>
        </w:rPr>
        <w:t xml:space="preserve">from the primary producers to the oysters is </w:t>
      </w:r>
      <w:r w:rsidR="00E50F21">
        <w:rPr>
          <w:rFonts w:ascii="Times New Roman" w:hAnsi="Times New Roman"/>
          <w:sz w:val="24"/>
          <w:szCs w:val="24"/>
        </w:rPr>
        <w:t>larger than</w:t>
      </w:r>
      <w:r w:rsidR="00FA04F4">
        <w:rPr>
          <w:rFonts w:ascii="Times New Roman" w:hAnsi="Times New Roman"/>
          <w:sz w:val="24"/>
          <w:szCs w:val="24"/>
        </w:rPr>
        <w:t xml:space="preserve"> </w:t>
      </w:r>
      <w:r w:rsidR="004A3D61">
        <w:rPr>
          <w:rFonts w:ascii="Times New Roman" w:hAnsi="Times New Roman"/>
          <w:sz w:val="24"/>
          <w:szCs w:val="24"/>
        </w:rPr>
        <w:t xml:space="preserve">that of the zooplanktons </w:t>
      </w:r>
      <w:r w:rsidR="007E712B">
        <w:rPr>
          <w:rFonts w:ascii="Times New Roman" w:hAnsi="Times New Roman"/>
          <w:sz w:val="24"/>
          <w:szCs w:val="24"/>
        </w:rPr>
        <w:t>due to</w:t>
      </w:r>
      <w:r w:rsidR="00E266EA">
        <w:rPr>
          <w:rFonts w:ascii="Times New Roman" w:hAnsi="Times New Roman"/>
          <w:sz w:val="24"/>
          <w:szCs w:val="24"/>
        </w:rPr>
        <w:t xml:space="preserve"> the </w:t>
      </w:r>
      <w:r w:rsidR="00FE2B8A" w:rsidRPr="00FE2B8A">
        <w:rPr>
          <w:rFonts w:ascii="Times New Roman" w:hAnsi="Times New Roman"/>
          <w:sz w:val="24"/>
          <w:szCs w:val="24"/>
        </w:rPr>
        <w:t>intensive oyster farming</w:t>
      </w:r>
      <w:r w:rsidR="00CF0C4E">
        <w:rPr>
          <w:rFonts w:ascii="Times New Roman" w:hAnsi="Times New Roman"/>
          <w:sz w:val="24"/>
          <w:szCs w:val="24"/>
        </w:rPr>
        <w:t xml:space="preserve"> in the bay.</w:t>
      </w:r>
      <w:r w:rsidR="00C15501">
        <w:rPr>
          <w:rFonts w:ascii="Times New Roman" w:hAnsi="Times New Roman"/>
          <w:sz w:val="24"/>
          <w:szCs w:val="24"/>
        </w:rPr>
        <w:t xml:space="preserve"> </w:t>
      </w:r>
    </w:p>
    <w:p w14:paraId="0FCC474E" w14:textId="15E2D13B" w:rsidR="009A23E1" w:rsidRDefault="005D01AF" w:rsidP="00853066">
      <w:pPr>
        <w:snapToGrid w:val="0"/>
        <w:ind w:firstLine="709"/>
        <w:rPr>
          <w:rFonts w:ascii="Times New Roman" w:hAnsi="Times New Roman"/>
          <w:kern w:val="0"/>
          <w:sz w:val="24"/>
          <w:szCs w:val="24"/>
        </w:rPr>
      </w:pPr>
      <w:r>
        <w:rPr>
          <w:rFonts w:ascii="Times New Roman" w:hAnsi="Times New Roman"/>
          <w:sz w:val="24"/>
          <w:szCs w:val="24"/>
        </w:rPr>
        <w:t xml:space="preserve">Recently, </w:t>
      </w:r>
      <w:r w:rsidR="00F5292C">
        <w:rPr>
          <w:rFonts w:ascii="Times New Roman" w:hAnsi="Times New Roman"/>
          <w:kern w:val="0"/>
          <w:sz w:val="24"/>
          <w:szCs w:val="24"/>
        </w:rPr>
        <w:t>c</w:t>
      </w:r>
      <w:r w:rsidR="008342F0" w:rsidRPr="0081704E">
        <w:rPr>
          <w:rFonts w:ascii="Times New Roman" w:hAnsi="Times New Roman"/>
          <w:kern w:val="0"/>
          <w:sz w:val="24"/>
          <w:szCs w:val="24"/>
        </w:rPr>
        <w:t>arrying</w:t>
      </w:r>
      <w:ins w:id="42" w:author="MANALO CERVINIA VELASCO" w:date="2016-05-24T11:04:00Z">
        <w:r w:rsidR="00FD56F9">
          <w:rPr>
            <w:rFonts w:ascii="Times New Roman" w:hAnsi="Times New Roman"/>
            <w:kern w:val="0"/>
            <w:sz w:val="24"/>
            <w:szCs w:val="24"/>
          </w:rPr>
          <w:t xml:space="preserve"> </w:t>
        </w:r>
      </w:ins>
      <w:r w:rsidR="008342F0" w:rsidRPr="0081704E">
        <w:rPr>
          <w:rFonts w:ascii="Times New Roman" w:hAnsi="Times New Roman"/>
          <w:kern w:val="0"/>
          <w:sz w:val="24"/>
          <w:szCs w:val="24"/>
        </w:rPr>
        <w:t>capacity studies</w:t>
      </w:r>
      <w:r w:rsidR="008342F0">
        <w:rPr>
          <w:rFonts w:ascii="Times New Roman" w:hAnsi="Times New Roman"/>
          <w:sz w:val="24"/>
          <w:szCs w:val="24"/>
        </w:rPr>
        <w:t xml:space="preserve"> </w:t>
      </w:r>
      <w:ins w:id="43" w:author="MANALO CERVINIA VELASCO" w:date="2016-05-24T11:06:00Z">
        <w:r w:rsidR="00FD56F9">
          <w:rPr>
            <w:rFonts w:ascii="Times New Roman" w:hAnsi="Times New Roman"/>
            <w:sz w:val="24"/>
            <w:szCs w:val="24"/>
          </w:rPr>
          <w:t>in relation to</w:t>
        </w:r>
      </w:ins>
      <w:r w:rsidR="008342F0">
        <w:rPr>
          <w:rFonts w:ascii="Times New Roman" w:hAnsi="Times New Roman"/>
          <w:sz w:val="24"/>
          <w:szCs w:val="24"/>
        </w:rPr>
        <w:t xml:space="preserve"> </w:t>
      </w:r>
      <w:r w:rsidR="00174EFA" w:rsidRPr="006A317C">
        <w:rPr>
          <w:rFonts w:ascii="Times New Roman" w:hAnsi="Times New Roman"/>
          <w:kern w:val="0"/>
          <w:sz w:val="24"/>
          <w:szCs w:val="24"/>
        </w:rPr>
        <w:t>appropriate bivalve farming</w:t>
      </w:r>
      <w:r w:rsidR="0017514C">
        <w:rPr>
          <w:rFonts w:ascii="Times New Roman" w:hAnsi="Times New Roman"/>
          <w:sz w:val="24"/>
          <w:szCs w:val="24"/>
        </w:rPr>
        <w:t xml:space="preserve"> have</w:t>
      </w:r>
      <w:r w:rsidR="00CC35E5">
        <w:rPr>
          <w:rFonts w:ascii="Times New Roman" w:hAnsi="Times New Roman"/>
          <w:sz w:val="24"/>
          <w:szCs w:val="24"/>
        </w:rPr>
        <w:t xml:space="preserve"> been </w:t>
      </w:r>
      <w:r w:rsidR="002E6D80">
        <w:rPr>
          <w:rFonts w:ascii="Times New Roman" w:hAnsi="Times New Roman"/>
          <w:sz w:val="24"/>
          <w:szCs w:val="24"/>
        </w:rPr>
        <w:t xml:space="preserve">conducted. </w:t>
      </w:r>
      <w:r w:rsidR="00E5497F">
        <w:rPr>
          <w:rFonts w:ascii="Times New Roman" w:hAnsi="Times New Roman"/>
          <w:sz w:val="24"/>
          <w:szCs w:val="24"/>
        </w:rPr>
        <w:t>These stud</w:t>
      </w:r>
      <w:ins w:id="44" w:author="MANALO CERVINIA VELASCO" w:date="2016-05-24T11:06:00Z">
        <w:r w:rsidR="00FD56F9">
          <w:rPr>
            <w:rFonts w:ascii="Times New Roman" w:hAnsi="Times New Roman"/>
            <w:sz w:val="24"/>
            <w:szCs w:val="24"/>
          </w:rPr>
          <w:t>ies</w:t>
        </w:r>
      </w:ins>
      <w:r w:rsidR="00E5497F">
        <w:rPr>
          <w:rFonts w:ascii="Times New Roman" w:hAnsi="Times New Roman"/>
          <w:sz w:val="24"/>
          <w:szCs w:val="24"/>
        </w:rPr>
        <w:t xml:space="preserve"> </w:t>
      </w:r>
      <w:r w:rsidR="001D6344">
        <w:rPr>
          <w:rFonts w:ascii="Times New Roman" w:hAnsi="Times New Roman"/>
          <w:sz w:val="24"/>
          <w:szCs w:val="24"/>
        </w:rPr>
        <w:t xml:space="preserve">have </w:t>
      </w:r>
      <w:r w:rsidR="00E5497F">
        <w:rPr>
          <w:rFonts w:ascii="Times New Roman" w:hAnsi="Times New Roman"/>
          <w:sz w:val="24"/>
          <w:szCs w:val="24"/>
        </w:rPr>
        <w:t xml:space="preserve">clarified </w:t>
      </w:r>
      <w:r w:rsidR="001F7E13" w:rsidRPr="006405B9">
        <w:rPr>
          <w:rFonts w:ascii="Times New Roman" w:hAnsi="Times New Roman"/>
          <w:sz w:val="24"/>
          <w:szCs w:val="24"/>
        </w:rPr>
        <w:t xml:space="preserve">social and </w:t>
      </w:r>
      <w:r w:rsidR="00E24B90" w:rsidRPr="006405B9">
        <w:rPr>
          <w:rFonts w:ascii="Times New Roman" w:hAnsi="Times New Roman"/>
          <w:sz w:val="24"/>
          <w:szCs w:val="24"/>
        </w:rPr>
        <w:t>ecological carrying capacities</w:t>
      </w:r>
      <w:r w:rsidR="006A6FE8">
        <w:rPr>
          <w:rFonts w:ascii="Times New Roman" w:hAnsi="Times New Roman"/>
          <w:sz w:val="24"/>
          <w:szCs w:val="24"/>
        </w:rPr>
        <w:t xml:space="preserve"> </w:t>
      </w:r>
      <w:r w:rsidR="00A05A26">
        <w:rPr>
          <w:rFonts w:ascii="Times New Roman" w:hAnsi="Times New Roman"/>
          <w:kern w:val="0"/>
          <w:sz w:val="24"/>
          <w:szCs w:val="24"/>
        </w:rPr>
        <w:t xml:space="preserve">by </w:t>
      </w:r>
      <w:r w:rsidR="00C24183" w:rsidRPr="00C24183">
        <w:rPr>
          <w:rFonts w:ascii="Times New Roman" w:hAnsi="Times New Roman"/>
          <w:kern w:val="0"/>
          <w:sz w:val="24"/>
          <w:szCs w:val="24"/>
        </w:rPr>
        <w:t>mass</w:t>
      </w:r>
      <w:r w:rsidR="00AC36BA">
        <w:rPr>
          <w:rFonts w:ascii="Times New Roman" w:hAnsi="Times New Roman"/>
          <w:kern w:val="0"/>
          <w:sz w:val="24"/>
          <w:szCs w:val="24"/>
        </w:rPr>
        <w:t>-</w:t>
      </w:r>
      <w:r w:rsidR="00C24183" w:rsidRPr="00C24183">
        <w:rPr>
          <w:rFonts w:ascii="Times New Roman" w:hAnsi="Times New Roman"/>
          <w:kern w:val="0"/>
          <w:sz w:val="24"/>
          <w:szCs w:val="24"/>
        </w:rPr>
        <w:t xml:space="preserve">balance </w:t>
      </w:r>
      <w:r w:rsidR="004831A7">
        <w:rPr>
          <w:rFonts w:ascii="Times New Roman" w:hAnsi="Times New Roman"/>
          <w:kern w:val="0"/>
          <w:sz w:val="24"/>
          <w:szCs w:val="24"/>
        </w:rPr>
        <w:t>modeling</w:t>
      </w:r>
      <w:r w:rsidR="00411B6D">
        <w:rPr>
          <w:rFonts w:ascii="Times New Roman" w:hAnsi="Times New Roman"/>
          <w:kern w:val="0"/>
          <w:sz w:val="24"/>
          <w:szCs w:val="24"/>
        </w:rPr>
        <w:t xml:space="preserve"> </w:t>
      </w:r>
      <w:r w:rsidR="002D7949" w:rsidRPr="002D7949">
        <w:rPr>
          <w:rFonts w:ascii="Times New Roman" w:hAnsi="Times New Roman"/>
          <w:sz w:val="24"/>
          <w:szCs w:val="24"/>
        </w:rPr>
        <w:t xml:space="preserve">using </w:t>
      </w:r>
      <w:proofErr w:type="spellStart"/>
      <w:r w:rsidR="00411B6D">
        <w:rPr>
          <w:rFonts w:ascii="Times New Roman" w:hAnsi="Times New Roman"/>
          <w:kern w:val="0"/>
          <w:sz w:val="24"/>
          <w:szCs w:val="24"/>
        </w:rPr>
        <w:t>Ecopath</w:t>
      </w:r>
      <w:proofErr w:type="spellEnd"/>
      <w:r w:rsidR="00411B6D">
        <w:rPr>
          <w:rFonts w:ascii="Times New Roman" w:hAnsi="Times New Roman"/>
          <w:kern w:val="0"/>
          <w:sz w:val="24"/>
          <w:szCs w:val="24"/>
        </w:rPr>
        <w:t xml:space="preserve"> </w:t>
      </w:r>
      <w:r w:rsidR="00A4442B">
        <w:rPr>
          <w:rFonts w:ascii="Times New Roman" w:hAnsi="Times New Roman"/>
          <w:sz w:val="24"/>
          <w:szCs w:val="24"/>
        </w:rPr>
        <w:t>[8</w:t>
      </w:r>
      <w:r w:rsidR="00501D8B">
        <w:rPr>
          <w:rFonts w:ascii="Times New Roman" w:hAnsi="Times New Roman"/>
          <w:sz w:val="24"/>
          <w:szCs w:val="24"/>
        </w:rPr>
        <w:t>, 9</w:t>
      </w:r>
      <w:r w:rsidR="00A4442B">
        <w:rPr>
          <w:rFonts w:ascii="Times New Roman" w:hAnsi="Times New Roman"/>
          <w:sz w:val="24"/>
          <w:szCs w:val="24"/>
        </w:rPr>
        <w:t>]</w:t>
      </w:r>
      <w:r w:rsidR="00A4442B">
        <w:rPr>
          <w:rFonts w:ascii="Times New Roman" w:hAnsi="Times New Roman"/>
          <w:kern w:val="0"/>
          <w:sz w:val="24"/>
          <w:szCs w:val="24"/>
        </w:rPr>
        <w:t xml:space="preserve"> </w:t>
      </w:r>
      <w:r w:rsidR="00411B6D">
        <w:rPr>
          <w:rFonts w:ascii="Times New Roman" w:hAnsi="Times New Roman"/>
          <w:kern w:val="0"/>
          <w:sz w:val="24"/>
          <w:szCs w:val="24"/>
        </w:rPr>
        <w:t xml:space="preserve">and </w:t>
      </w:r>
      <w:r w:rsidR="008E1CBB">
        <w:rPr>
          <w:rFonts w:ascii="Times New Roman" w:hAnsi="Times New Roman"/>
          <w:kern w:val="0"/>
          <w:sz w:val="24"/>
          <w:szCs w:val="24"/>
        </w:rPr>
        <w:t xml:space="preserve">by </w:t>
      </w:r>
      <w:r w:rsidR="00933FDD" w:rsidRPr="00933FDD">
        <w:rPr>
          <w:rFonts w:ascii="Times New Roman" w:hAnsi="Times New Roman"/>
          <w:kern w:val="0"/>
          <w:sz w:val="24"/>
          <w:szCs w:val="24"/>
        </w:rPr>
        <w:t>water renewal estimate</w:t>
      </w:r>
      <w:r w:rsidR="00933FDD" w:rsidRPr="00933FDD">
        <w:rPr>
          <w:rFonts w:ascii="Times New Roman" w:hAnsi="Times New Roman"/>
          <w:sz w:val="24"/>
          <w:szCs w:val="24"/>
        </w:rPr>
        <w:t xml:space="preserve"> </w:t>
      </w:r>
      <w:r w:rsidR="00933FDD" w:rsidRPr="002D7949">
        <w:rPr>
          <w:rFonts w:ascii="Times New Roman" w:hAnsi="Times New Roman"/>
          <w:sz w:val="24"/>
          <w:szCs w:val="24"/>
        </w:rPr>
        <w:t>using</w:t>
      </w:r>
      <w:r w:rsidR="00933FDD" w:rsidRPr="00933FDD">
        <w:rPr>
          <w:rFonts w:ascii="Times New Roman" w:hAnsi="Times New Roman"/>
          <w:kern w:val="0"/>
          <w:sz w:val="24"/>
          <w:szCs w:val="24"/>
        </w:rPr>
        <w:t xml:space="preserve"> </w:t>
      </w:r>
      <w:r w:rsidR="001F3EFA" w:rsidRPr="0081704E">
        <w:rPr>
          <w:rFonts w:ascii="Times New Roman" w:hAnsi="Times New Roman"/>
          <w:kern w:val="0"/>
          <w:sz w:val="24"/>
          <w:szCs w:val="24"/>
        </w:rPr>
        <w:t>local conservative tracer methods</w:t>
      </w:r>
      <w:r w:rsidR="00167531">
        <w:rPr>
          <w:rFonts w:ascii="Times New Roman" w:hAnsi="Times New Roman"/>
          <w:kern w:val="0"/>
          <w:sz w:val="24"/>
          <w:szCs w:val="24"/>
        </w:rPr>
        <w:t xml:space="preserve"> </w:t>
      </w:r>
      <w:r w:rsidR="008C37DE">
        <w:rPr>
          <w:rFonts w:ascii="Times New Roman" w:hAnsi="Times New Roman"/>
          <w:sz w:val="24"/>
          <w:szCs w:val="24"/>
        </w:rPr>
        <w:t>[10]</w:t>
      </w:r>
      <w:r w:rsidR="00167531">
        <w:rPr>
          <w:rFonts w:ascii="Times New Roman" w:hAnsi="Times New Roman"/>
          <w:kern w:val="0"/>
          <w:sz w:val="24"/>
          <w:szCs w:val="24"/>
        </w:rPr>
        <w:t>.</w:t>
      </w:r>
      <w:r w:rsidR="003A5052">
        <w:rPr>
          <w:rFonts w:ascii="Times New Roman" w:hAnsi="Times New Roman"/>
          <w:kern w:val="0"/>
          <w:sz w:val="24"/>
          <w:szCs w:val="24"/>
        </w:rPr>
        <w:t xml:space="preserve"> </w:t>
      </w:r>
      <w:r w:rsidR="00E1134E">
        <w:rPr>
          <w:rFonts w:ascii="Times New Roman" w:hAnsi="Times New Roman"/>
          <w:kern w:val="0"/>
          <w:sz w:val="24"/>
          <w:szCs w:val="24"/>
        </w:rPr>
        <w:t xml:space="preserve">Reference </w:t>
      </w:r>
      <w:r w:rsidR="00E1134E">
        <w:rPr>
          <w:rFonts w:ascii="Times New Roman" w:hAnsi="Times New Roman"/>
          <w:sz w:val="24"/>
          <w:szCs w:val="24"/>
        </w:rPr>
        <w:t xml:space="preserve">[11] </w:t>
      </w:r>
      <w:r w:rsidR="002505E9">
        <w:rPr>
          <w:rFonts w:ascii="Times New Roman" w:hAnsi="Times New Roman"/>
          <w:kern w:val="0"/>
          <w:sz w:val="24"/>
          <w:szCs w:val="24"/>
        </w:rPr>
        <w:t>reported</w:t>
      </w:r>
      <w:r w:rsidR="00FA6E24">
        <w:rPr>
          <w:rFonts w:ascii="Times New Roman" w:hAnsi="Times New Roman"/>
          <w:kern w:val="0"/>
          <w:sz w:val="24"/>
          <w:szCs w:val="24"/>
        </w:rPr>
        <w:t xml:space="preserve"> </w:t>
      </w:r>
      <w:ins w:id="45" w:author="MANALO CERVINIA VELASCO" w:date="2016-05-24T11:07:00Z">
        <w:r w:rsidR="00FD56F9">
          <w:rPr>
            <w:rFonts w:ascii="Times New Roman" w:hAnsi="Times New Roman"/>
            <w:kern w:val="0"/>
            <w:sz w:val="24"/>
            <w:szCs w:val="24"/>
          </w:rPr>
          <w:t xml:space="preserve">the </w:t>
        </w:r>
      </w:ins>
      <w:r w:rsidR="0006679C" w:rsidRPr="0006679C">
        <w:rPr>
          <w:rFonts w:ascii="Times New Roman" w:hAnsi="Times New Roman"/>
          <w:kern w:val="0"/>
          <w:sz w:val="24"/>
          <w:szCs w:val="24"/>
        </w:rPr>
        <w:t xml:space="preserve">economic impacts of sustainable </w:t>
      </w:r>
      <w:r w:rsidR="0006679C">
        <w:rPr>
          <w:rFonts w:ascii="Times New Roman" w:hAnsi="Times New Roman"/>
          <w:kern w:val="0"/>
          <w:sz w:val="24"/>
          <w:szCs w:val="24"/>
        </w:rPr>
        <w:t>farming</w:t>
      </w:r>
      <w:r w:rsidR="0006679C" w:rsidRPr="0006679C">
        <w:rPr>
          <w:rFonts w:ascii="Times New Roman" w:hAnsi="Times New Roman"/>
          <w:kern w:val="0"/>
          <w:sz w:val="24"/>
          <w:szCs w:val="24"/>
        </w:rPr>
        <w:t xml:space="preserve"> development in Rhode Island</w:t>
      </w:r>
      <w:ins w:id="46" w:author="MANALO CERVINIA VELASCO" w:date="2016-05-24T11:09:00Z">
        <w:r w:rsidR="009E7C6C">
          <w:rPr>
            <w:rFonts w:ascii="Times New Roman" w:hAnsi="Times New Roman"/>
            <w:kern w:val="0"/>
            <w:sz w:val="24"/>
            <w:szCs w:val="24"/>
          </w:rPr>
          <w:t>, US</w:t>
        </w:r>
      </w:ins>
      <w:r w:rsidR="00DA7FBE">
        <w:rPr>
          <w:rFonts w:ascii="Times New Roman" w:hAnsi="Times New Roman"/>
          <w:kern w:val="0"/>
          <w:sz w:val="24"/>
          <w:szCs w:val="24"/>
        </w:rPr>
        <w:t xml:space="preserve">. </w:t>
      </w:r>
      <w:r w:rsidR="00C62DEF">
        <w:rPr>
          <w:rFonts w:ascii="Times New Roman" w:hAnsi="Times New Roman"/>
          <w:kern w:val="0"/>
          <w:sz w:val="24"/>
          <w:szCs w:val="24"/>
        </w:rPr>
        <w:t>Thus, t</w:t>
      </w:r>
      <w:r w:rsidR="00C32831">
        <w:rPr>
          <w:rFonts w:ascii="Times New Roman" w:hAnsi="Times New Roman"/>
          <w:sz w:val="24"/>
          <w:szCs w:val="24"/>
        </w:rPr>
        <w:t xml:space="preserve">he </w:t>
      </w:r>
      <w:r w:rsidR="001627AA" w:rsidRPr="00137D1A">
        <w:rPr>
          <w:rFonts w:ascii="Times New Roman" w:hAnsi="Times New Roman"/>
          <w:sz w:val="24"/>
          <w:szCs w:val="24"/>
        </w:rPr>
        <w:t>ecosystem services</w:t>
      </w:r>
      <w:r w:rsidR="001627AA" w:rsidRPr="00073E63">
        <w:rPr>
          <w:rFonts w:ascii="Times New Roman" w:hAnsi="Times New Roman"/>
          <w:kern w:val="0"/>
          <w:sz w:val="24"/>
          <w:szCs w:val="24"/>
        </w:rPr>
        <w:t xml:space="preserve"> </w:t>
      </w:r>
      <w:r w:rsidR="001627AA">
        <w:rPr>
          <w:rFonts w:ascii="Times New Roman" w:hAnsi="Times New Roman"/>
          <w:kern w:val="0"/>
          <w:sz w:val="24"/>
          <w:szCs w:val="24"/>
        </w:rPr>
        <w:t xml:space="preserve">and </w:t>
      </w:r>
      <w:r w:rsidR="00073E63" w:rsidRPr="00073E63">
        <w:rPr>
          <w:rFonts w:ascii="Times New Roman" w:hAnsi="Times New Roman"/>
          <w:kern w:val="0"/>
          <w:sz w:val="24"/>
          <w:szCs w:val="24"/>
        </w:rPr>
        <w:t>economic value</w:t>
      </w:r>
      <w:r w:rsidR="004A6A74">
        <w:rPr>
          <w:rFonts w:ascii="Times New Roman" w:hAnsi="Times New Roman"/>
          <w:kern w:val="0"/>
          <w:sz w:val="24"/>
          <w:szCs w:val="24"/>
        </w:rPr>
        <w:t>s</w:t>
      </w:r>
      <w:r w:rsidR="00991D4C">
        <w:rPr>
          <w:rFonts w:ascii="Times New Roman" w:hAnsi="Times New Roman"/>
          <w:kern w:val="0"/>
          <w:sz w:val="24"/>
          <w:szCs w:val="24"/>
        </w:rPr>
        <w:t xml:space="preserve"> of </w:t>
      </w:r>
      <w:r w:rsidR="00991D4C" w:rsidRPr="006A317C">
        <w:rPr>
          <w:rFonts w:ascii="Times New Roman" w:hAnsi="Times New Roman"/>
          <w:kern w:val="0"/>
          <w:sz w:val="24"/>
          <w:szCs w:val="24"/>
        </w:rPr>
        <w:t>bivalve farming</w:t>
      </w:r>
      <w:r w:rsidR="008823E4">
        <w:rPr>
          <w:rFonts w:ascii="Times New Roman" w:hAnsi="Times New Roman"/>
          <w:kern w:val="0"/>
          <w:sz w:val="24"/>
          <w:szCs w:val="24"/>
        </w:rPr>
        <w:t xml:space="preserve"> </w:t>
      </w:r>
      <w:r w:rsidR="002F770E">
        <w:rPr>
          <w:rFonts w:ascii="Times New Roman" w:hAnsi="Times New Roman"/>
          <w:kern w:val="0"/>
          <w:sz w:val="24"/>
          <w:szCs w:val="24"/>
        </w:rPr>
        <w:t>in the coastal marine ecosystem</w:t>
      </w:r>
      <w:r w:rsidR="00941FED">
        <w:rPr>
          <w:rFonts w:ascii="Times New Roman" w:hAnsi="Times New Roman"/>
          <w:kern w:val="0"/>
          <w:sz w:val="24"/>
          <w:szCs w:val="24"/>
        </w:rPr>
        <w:t xml:space="preserve"> have been </w:t>
      </w:r>
      <w:r w:rsidR="00111BA4">
        <w:rPr>
          <w:rFonts w:ascii="Times New Roman" w:hAnsi="Times New Roman"/>
          <w:kern w:val="0"/>
          <w:sz w:val="24"/>
          <w:szCs w:val="24"/>
        </w:rPr>
        <w:t>re-evaluat</w:t>
      </w:r>
      <w:ins w:id="47" w:author="MANALO CERVINIA VELASCO" w:date="2016-05-24T11:05:00Z">
        <w:r w:rsidR="00FD56F9">
          <w:rPr>
            <w:rFonts w:ascii="Times New Roman" w:hAnsi="Times New Roman"/>
            <w:kern w:val="0"/>
            <w:sz w:val="24"/>
            <w:szCs w:val="24"/>
          </w:rPr>
          <w:t>ed</w:t>
        </w:r>
      </w:ins>
      <w:r w:rsidR="002F770E">
        <w:rPr>
          <w:rFonts w:ascii="Times New Roman" w:hAnsi="Times New Roman"/>
          <w:kern w:val="0"/>
          <w:sz w:val="24"/>
          <w:szCs w:val="24"/>
        </w:rPr>
        <w:t>.</w:t>
      </w:r>
    </w:p>
    <w:p w14:paraId="48B0AEC5" w14:textId="0BBBB1F7" w:rsidR="008A7EF4" w:rsidRDefault="006F4DE9" w:rsidP="00685A3B">
      <w:pPr>
        <w:snapToGrid w:val="0"/>
        <w:ind w:firstLine="709"/>
        <w:rPr>
          <w:rFonts w:ascii="Times New Roman" w:hAnsi="Times New Roman"/>
          <w:sz w:val="24"/>
          <w:szCs w:val="24"/>
        </w:rPr>
      </w:pPr>
      <w:r>
        <w:rPr>
          <w:rFonts w:ascii="Times New Roman" w:hAnsi="Times New Roman"/>
          <w:sz w:val="24"/>
          <w:szCs w:val="24"/>
        </w:rPr>
        <w:t>In this study,</w:t>
      </w:r>
      <w:r w:rsidR="00EC621D">
        <w:rPr>
          <w:rFonts w:ascii="Times New Roman" w:hAnsi="Times New Roman"/>
          <w:sz w:val="24"/>
          <w:szCs w:val="24"/>
        </w:rPr>
        <w:t xml:space="preserve"> </w:t>
      </w:r>
      <w:r w:rsidR="00F13E19">
        <w:rPr>
          <w:rFonts w:ascii="Times New Roman" w:hAnsi="Times New Roman"/>
          <w:sz w:val="24"/>
          <w:szCs w:val="24"/>
        </w:rPr>
        <w:t xml:space="preserve">we </w:t>
      </w:r>
      <w:r w:rsidR="009C6C36">
        <w:rPr>
          <w:rFonts w:ascii="Times New Roman" w:hAnsi="Times New Roman"/>
          <w:sz w:val="24"/>
          <w:szCs w:val="24"/>
        </w:rPr>
        <w:t>conducted seasonal investigations in Hiroshima Bay</w:t>
      </w:r>
      <w:r w:rsidR="001D7A53">
        <w:rPr>
          <w:rFonts w:ascii="Times New Roman" w:hAnsi="Times New Roman"/>
          <w:sz w:val="24"/>
          <w:szCs w:val="24"/>
        </w:rPr>
        <w:t xml:space="preserve"> wh</w:t>
      </w:r>
      <w:ins w:id="48" w:author="MANALO CERVINIA VELASCO" w:date="2016-05-24T11:07:00Z">
        <w:r w:rsidR="00FD56F9">
          <w:rPr>
            <w:rFonts w:ascii="Times New Roman" w:hAnsi="Times New Roman"/>
            <w:sz w:val="24"/>
            <w:szCs w:val="24"/>
          </w:rPr>
          <w:t>ich</w:t>
        </w:r>
      </w:ins>
      <w:r w:rsidR="00D90B6C">
        <w:rPr>
          <w:rFonts w:ascii="Times New Roman" w:hAnsi="Times New Roman"/>
          <w:sz w:val="24"/>
          <w:szCs w:val="24"/>
        </w:rPr>
        <w:t xml:space="preserve"> </w:t>
      </w:r>
      <w:r w:rsidR="00CD3D64">
        <w:rPr>
          <w:rFonts w:ascii="Times New Roman" w:hAnsi="Times New Roman"/>
          <w:sz w:val="24"/>
          <w:szCs w:val="24"/>
        </w:rPr>
        <w:t>had</w:t>
      </w:r>
      <w:ins w:id="49" w:author="MANALO CERVINIA VELASCO" w:date="2016-05-24T11:07:00Z">
        <w:r w:rsidR="00FD56F9">
          <w:rPr>
            <w:rFonts w:ascii="Times New Roman" w:hAnsi="Times New Roman"/>
            <w:sz w:val="24"/>
            <w:szCs w:val="24"/>
          </w:rPr>
          <w:t xml:space="preserve"> the</w:t>
        </w:r>
      </w:ins>
      <w:r w:rsidR="00CD3D64">
        <w:rPr>
          <w:rFonts w:ascii="Times New Roman" w:hAnsi="Times New Roman"/>
          <w:sz w:val="24"/>
          <w:szCs w:val="24"/>
        </w:rPr>
        <w:t xml:space="preserve"> </w:t>
      </w:r>
      <w:r w:rsidR="00D90B6C">
        <w:rPr>
          <w:rFonts w:ascii="Times New Roman" w:hAnsi="Times New Roman"/>
          <w:kern w:val="0"/>
          <w:sz w:val="24"/>
          <w:szCs w:val="24"/>
        </w:rPr>
        <w:t xml:space="preserve">largest scale of </w:t>
      </w:r>
      <w:r w:rsidR="005D295A">
        <w:rPr>
          <w:rFonts w:ascii="Times New Roman" w:hAnsi="Times New Roman"/>
          <w:kern w:val="0"/>
          <w:sz w:val="24"/>
          <w:szCs w:val="24"/>
        </w:rPr>
        <w:t>oyster farming</w:t>
      </w:r>
      <w:r w:rsidR="00D90B6C">
        <w:rPr>
          <w:rFonts w:ascii="Times New Roman" w:hAnsi="Times New Roman"/>
          <w:kern w:val="0"/>
          <w:sz w:val="24"/>
          <w:szCs w:val="24"/>
        </w:rPr>
        <w:t xml:space="preserve"> in Japan</w:t>
      </w:r>
      <w:r w:rsidR="00965EC8">
        <w:rPr>
          <w:rFonts w:ascii="Times New Roman" w:hAnsi="Times New Roman"/>
          <w:sz w:val="24"/>
          <w:szCs w:val="24"/>
        </w:rPr>
        <w:t>, and</w:t>
      </w:r>
      <w:r w:rsidR="009C6C36">
        <w:rPr>
          <w:rFonts w:ascii="Times New Roman" w:hAnsi="Times New Roman"/>
          <w:sz w:val="24"/>
          <w:szCs w:val="24"/>
        </w:rPr>
        <w:t xml:space="preserve"> </w:t>
      </w:r>
      <w:r w:rsidR="003123AD">
        <w:rPr>
          <w:rFonts w:ascii="Times New Roman" w:hAnsi="Times New Roman"/>
          <w:sz w:val="24"/>
          <w:szCs w:val="24"/>
        </w:rPr>
        <w:t>dete</w:t>
      </w:r>
      <w:r w:rsidR="009040FF">
        <w:rPr>
          <w:rFonts w:ascii="Times New Roman" w:hAnsi="Times New Roman"/>
          <w:sz w:val="24"/>
          <w:szCs w:val="24"/>
        </w:rPr>
        <w:t>r</w:t>
      </w:r>
      <w:r w:rsidR="003123AD">
        <w:rPr>
          <w:rFonts w:ascii="Times New Roman" w:hAnsi="Times New Roman"/>
          <w:sz w:val="24"/>
          <w:szCs w:val="24"/>
        </w:rPr>
        <w:t>mined</w:t>
      </w:r>
      <w:r w:rsidR="00F13E19">
        <w:rPr>
          <w:rFonts w:ascii="Times New Roman" w:hAnsi="Times New Roman"/>
          <w:sz w:val="24"/>
          <w:szCs w:val="24"/>
        </w:rPr>
        <w:t xml:space="preserve"> the </w:t>
      </w:r>
      <w:r w:rsidR="00660B3B">
        <w:rPr>
          <w:rFonts w:ascii="Times New Roman" w:hAnsi="Times New Roman"/>
          <w:sz w:val="24"/>
          <w:szCs w:val="24"/>
        </w:rPr>
        <w:t>s</w:t>
      </w:r>
      <w:r w:rsidR="00627AB7" w:rsidRPr="00627AB7">
        <w:rPr>
          <w:rFonts w:ascii="Times New Roman" w:hAnsi="Times New Roman"/>
          <w:sz w:val="24"/>
          <w:szCs w:val="24"/>
        </w:rPr>
        <w:t xml:space="preserve">pecies </w:t>
      </w:r>
      <w:r w:rsidR="00627AB7">
        <w:rPr>
          <w:rFonts w:ascii="Times New Roman" w:hAnsi="Times New Roman"/>
          <w:sz w:val="24"/>
          <w:szCs w:val="24"/>
        </w:rPr>
        <w:t xml:space="preserve">composition of </w:t>
      </w:r>
      <w:proofErr w:type="spellStart"/>
      <w:r w:rsidR="00627AB7">
        <w:rPr>
          <w:rFonts w:ascii="Times New Roman" w:hAnsi="Times New Roman"/>
          <w:sz w:val="24"/>
          <w:szCs w:val="24"/>
        </w:rPr>
        <w:t>phytoplanktons</w:t>
      </w:r>
      <w:proofErr w:type="spellEnd"/>
      <w:r w:rsidR="00627AB7">
        <w:rPr>
          <w:rFonts w:ascii="Times New Roman" w:hAnsi="Times New Roman"/>
          <w:sz w:val="24"/>
          <w:szCs w:val="24"/>
        </w:rPr>
        <w:t>, p</w:t>
      </w:r>
      <w:r w:rsidR="00627AB7" w:rsidRPr="00627AB7">
        <w:rPr>
          <w:rFonts w:ascii="Times New Roman" w:hAnsi="Times New Roman"/>
          <w:sz w:val="24"/>
          <w:szCs w:val="24"/>
        </w:rPr>
        <w:t>rimary production</w:t>
      </w:r>
      <w:r w:rsidR="00627AB7">
        <w:rPr>
          <w:rFonts w:ascii="Times New Roman" w:hAnsi="Times New Roman"/>
          <w:sz w:val="24"/>
          <w:szCs w:val="24"/>
        </w:rPr>
        <w:t>,</w:t>
      </w:r>
      <w:r w:rsidR="00660B3B">
        <w:rPr>
          <w:rFonts w:ascii="Times New Roman" w:hAnsi="Times New Roman"/>
          <w:sz w:val="24"/>
          <w:szCs w:val="24"/>
        </w:rPr>
        <w:t xml:space="preserve"> and s</w:t>
      </w:r>
      <w:r w:rsidR="00627AB7" w:rsidRPr="00627AB7">
        <w:rPr>
          <w:rFonts w:ascii="Times New Roman" w:hAnsi="Times New Roman"/>
          <w:sz w:val="24"/>
          <w:szCs w:val="24"/>
        </w:rPr>
        <w:t xml:space="preserve">econdary production of the net zooplanktons and oysters, </w:t>
      </w:r>
      <w:r w:rsidR="00C371A6">
        <w:rPr>
          <w:rFonts w:ascii="Times New Roman" w:hAnsi="Times New Roman"/>
          <w:sz w:val="24"/>
          <w:szCs w:val="24"/>
        </w:rPr>
        <w:t xml:space="preserve">and </w:t>
      </w:r>
      <w:ins w:id="50" w:author="MANALO CERVINIA VELASCO" w:date="2016-05-24T11:08:00Z">
        <w:r w:rsidR="00FD56F9">
          <w:rPr>
            <w:rFonts w:ascii="Times New Roman" w:hAnsi="Times New Roman"/>
            <w:sz w:val="24"/>
            <w:szCs w:val="24"/>
          </w:rPr>
          <w:t xml:space="preserve">their </w:t>
        </w:r>
      </w:ins>
      <w:r w:rsidR="00660B3B">
        <w:rPr>
          <w:rFonts w:ascii="Times New Roman" w:hAnsi="Times New Roman"/>
          <w:sz w:val="24"/>
          <w:szCs w:val="24"/>
        </w:rPr>
        <w:t>estimated e</w:t>
      </w:r>
      <w:r w:rsidR="00627AB7" w:rsidRPr="00627AB7">
        <w:rPr>
          <w:rFonts w:ascii="Times New Roman" w:hAnsi="Times New Roman"/>
          <w:sz w:val="24"/>
          <w:szCs w:val="24"/>
        </w:rPr>
        <w:t>nergy transfer efficiency</w:t>
      </w:r>
      <w:r w:rsidR="0039299B">
        <w:rPr>
          <w:rFonts w:ascii="Times New Roman" w:hAnsi="Times New Roman"/>
          <w:sz w:val="24"/>
          <w:szCs w:val="24"/>
        </w:rPr>
        <w:t>.</w:t>
      </w:r>
      <w:r w:rsidR="00557979">
        <w:rPr>
          <w:rFonts w:ascii="Times New Roman" w:hAnsi="Times New Roman"/>
          <w:sz w:val="24"/>
          <w:szCs w:val="24"/>
        </w:rPr>
        <w:t xml:space="preserve"> </w:t>
      </w:r>
      <w:r w:rsidR="00442225">
        <w:rPr>
          <w:rFonts w:ascii="Times New Roman" w:hAnsi="Times New Roman"/>
          <w:sz w:val="24"/>
          <w:szCs w:val="24"/>
        </w:rPr>
        <w:t xml:space="preserve">From the results, </w:t>
      </w:r>
      <w:r w:rsidR="00633CA6">
        <w:rPr>
          <w:rFonts w:ascii="Times New Roman" w:hAnsi="Times New Roman"/>
          <w:sz w:val="24"/>
          <w:szCs w:val="24"/>
        </w:rPr>
        <w:t>we clarified the</w:t>
      </w:r>
      <w:r w:rsidR="00B82709" w:rsidRPr="00B82709">
        <w:rPr>
          <w:rFonts w:ascii="Times New Roman" w:hAnsi="Times New Roman"/>
          <w:sz w:val="24"/>
          <w:szCs w:val="24"/>
        </w:rPr>
        <w:t xml:space="preserve"> </w:t>
      </w:r>
      <w:r w:rsidR="00B82709">
        <w:rPr>
          <w:rFonts w:ascii="Times New Roman" w:hAnsi="Times New Roman"/>
          <w:sz w:val="24"/>
          <w:szCs w:val="24"/>
        </w:rPr>
        <w:t>impact</w:t>
      </w:r>
      <w:r w:rsidR="00CB75C8">
        <w:rPr>
          <w:rFonts w:ascii="Times New Roman" w:hAnsi="Times New Roman"/>
          <w:sz w:val="24"/>
          <w:szCs w:val="24"/>
        </w:rPr>
        <w:t xml:space="preserve"> </w:t>
      </w:r>
      <w:r w:rsidR="005A0F62">
        <w:rPr>
          <w:rFonts w:ascii="Times New Roman" w:hAnsi="Times New Roman"/>
          <w:sz w:val="24"/>
          <w:szCs w:val="24"/>
        </w:rPr>
        <w:t xml:space="preserve">of the </w:t>
      </w:r>
      <w:r w:rsidR="005A0F62">
        <w:rPr>
          <w:rFonts w:ascii="Times New Roman" w:hAnsi="Times New Roman"/>
          <w:kern w:val="0"/>
          <w:sz w:val="24"/>
          <w:szCs w:val="24"/>
        </w:rPr>
        <w:t>oyster farming</w:t>
      </w:r>
      <w:r w:rsidR="005A0F62">
        <w:rPr>
          <w:rFonts w:ascii="Times New Roman" w:hAnsi="Times New Roman"/>
          <w:sz w:val="24"/>
          <w:szCs w:val="24"/>
        </w:rPr>
        <w:t xml:space="preserve"> </w:t>
      </w:r>
      <w:r w:rsidR="005E38D9">
        <w:rPr>
          <w:rFonts w:ascii="Times New Roman" w:hAnsi="Times New Roman"/>
          <w:sz w:val="24"/>
          <w:szCs w:val="24"/>
        </w:rPr>
        <w:t>on</w:t>
      </w:r>
      <w:r w:rsidR="00CB75C8">
        <w:rPr>
          <w:rFonts w:ascii="Times New Roman" w:hAnsi="Times New Roman"/>
          <w:sz w:val="24"/>
          <w:szCs w:val="24"/>
        </w:rPr>
        <w:t xml:space="preserve"> the </w:t>
      </w:r>
      <w:r w:rsidR="00A36C82">
        <w:rPr>
          <w:rFonts w:ascii="Times New Roman" w:hAnsi="Times New Roman"/>
          <w:sz w:val="24"/>
          <w:szCs w:val="24"/>
        </w:rPr>
        <w:t>b</w:t>
      </w:r>
      <w:r w:rsidR="00A36C82" w:rsidRPr="009702D2">
        <w:rPr>
          <w:rFonts w:ascii="Times New Roman" w:hAnsi="Times New Roman"/>
          <w:sz w:val="24"/>
          <w:szCs w:val="24"/>
        </w:rPr>
        <w:t>iological productivity of lower trophic levels</w:t>
      </w:r>
      <w:r w:rsidR="005A0F62">
        <w:rPr>
          <w:rFonts w:ascii="Times New Roman" w:hAnsi="Times New Roman"/>
          <w:sz w:val="24"/>
          <w:szCs w:val="24"/>
        </w:rPr>
        <w:t xml:space="preserve"> and </w:t>
      </w:r>
      <w:r w:rsidR="00987EF4">
        <w:rPr>
          <w:rFonts w:ascii="Times New Roman" w:hAnsi="Times New Roman"/>
          <w:sz w:val="24"/>
          <w:szCs w:val="24"/>
        </w:rPr>
        <w:t>temporal</w:t>
      </w:r>
      <w:r w:rsidR="00987EF4" w:rsidRPr="00987EF4">
        <w:rPr>
          <w:rFonts w:ascii="Times New Roman" w:hAnsi="Times New Roman"/>
          <w:sz w:val="24"/>
          <w:szCs w:val="24"/>
        </w:rPr>
        <w:t xml:space="preserve"> and spatial variations of </w:t>
      </w:r>
      <w:r w:rsidR="00633FF1">
        <w:rPr>
          <w:rFonts w:ascii="Times New Roman" w:hAnsi="Times New Roman"/>
          <w:sz w:val="24"/>
          <w:szCs w:val="24"/>
        </w:rPr>
        <w:t>the</w:t>
      </w:r>
      <w:r w:rsidR="004F20C6">
        <w:rPr>
          <w:rFonts w:ascii="Times New Roman" w:hAnsi="Times New Roman"/>
          <w:sz w:val="24"/>
          <w:szCs w:val="24"/>
        </w:rPr>
        <w:t xml:space="preserve"> </w:t>
      </w:r>
      <w:r w:rsidR="004F20C6" w:rsidRPr="004F20C6">
        <w:rPr>
          <w:rFonts w:ascii="Times New Roman" w:hAnsi="Times New Roman"/>
          <w:sz w:val="24"/>
          <w:szCs w:val="24"/>
        </w:rPr>
        <w:t>productive structure</w:t>
      </w:r>
      <w:r w:rsidR="00B17AE6">
        <w:rPr>
          <w:rFonts w:ascii="Times New Roman" w:hAnsi="Times New Roman"/>
          <w:sz w:val="24"/>
          <w:szCs w:val="24"/>
        </w:rPr>
        <w:t>, and discuss</w:t>
      </w:r>
      <w:ins w:id="51" w:author="MANALO CERVINIA VELASCO" w:date="2016-05-24T11:08:00Z">
        <w:r w:rsidR="00FD56F9">
          <w:rPr>
            <w:rFonts w:ascii="Times New Roman" w:hAnsi="Times New Roman"/>
            <w:sz w:val="24"/>
            <w:szCs w:val="24"/>
          </w:rPr>
          <w:t>ed the</w:t>
        </w:r>
      </w:ins>
      <w:r w:rsidR="00B17AE6">
        <w:rPr>
          <w:rFonts w:ascii="Times New Roman" w:hAnsi="Times New Roman"/>
          <w:sz w:val="24"/>
          <w:szCs w:val="24"/>
        </w:rPr>
        <w:t xml:space="preserve"> s</w:t>
      </w:r>
      <w:r w:rsidR="00B17AE6" w:rsidRPr="00B17AE6">
        <w:rPr>
          <w:rFonts w:ascii="Times New Roman" w:hAnsi="Times New Roman"/>
          <w:sz w:val="24"/>
          <w:szCs w:val="24"/>
        </w:rPr>
        <w:t>patial difference of</w:t>
      </w:r>
      <w:r w:rsidR="00D07F6E">
        <w:rPr>
          <w:rFonts w:ascii="Times New Roman" w:hAnsi="Times New Roman"/>
          <w:sz w:val="24"/>
          <w:szCs w:val="24"/>
        </w:rPr>
        <w:t xml:space="preserve"> the transfer efficiencies and the </w:t>
      </w:r>
      <w:r w:rsidR="00B17AE6" w:rsidRPr="00B17AE6">
        <w:rPr>
          <w:rFonts w:ascii="Times New Roman" w:hAnsi="Times New Roman"/>
          <w:sz w:val="24"/>
          <w:szCs w:val="24"/>
        </w:rPr>
        <w:t>carrying capacity of oyster farming</w:t>
      </w:r>
      <w:r w:rsidR="00C82A58">
        <w:rPr>
          <w:rFonts w:ascii="Times New Roman" w:hAnsi="Times New Roman"/>
          <w:sz w:val="24"/>
          <w:szCs w:val="24"/>
        </w:rPr>
        <w:t xml:space="preserve"> in the bay.</w:t>
      </w:r>
    </w:p>
    <w:p w14:paraId="5A639831" w14:textId="77777777" w:rsidR="00990C13" w:rsidRPr="0081704E" w:rsidRDefault="00990C13" w:rsidP="00853066">
      <w:pPr>
        <w:widowControl/>
        <w:snapToGrid w:val="0"/>
        <w:jc w:val="left"/>
        <w:rPr>
          <w:rFonts w:ascii="Times New Roman" w:hAnsi="Times New Roman"/>
          <w:sz w:val="24"/>
          <w:szCs w:val="24"/>
        </w:rPr>
      </w:pPr>
    </w:p>
    <w:p w14:paraId="00800EB0" w14:textId="04DA076B" w:rsidR="0078408F" w:rsidRDefault="00BC3308" w:rsidP="00853066">
      <w:pPr>
        <w:snapToGrid w:val="0"/>
        <w:ind w:firstLine="709"/>
        <w:jc w:val="center"/>
        <w:outlineLvl w:val="0"/>
        <w:rPr>
          <w:rFonts w:ascii="Times New Roman" w:hAnsi="Times New Roman"/>
          <w:sz w:val="24"/>
          <w:szCs w:val="24"/>
        </w:rPr>
      </w:pPr>
      <w:r w:rsidRPr="001A57F8">
        <w:rPr>
          <w:rFonts w:ascii="Times New Roman" w:hAnsi="Times New Roman"/>
          <w:sz w:val="24"/>
          <w:szCs w:val="24"/>
        </w:rPr>
        <w:t>II</w:t>
      </w:r>
      <w:r>
        <w:rPr>
          <w:rFonts w:ascii="Times New Roman" w:hAnsi="Times New Roman"/>
          <w:sz w:val="24"/>
          <w:szCs w:val="24"/>
        </w:rPr>
        <w:t xml:space="preserve">. </w:t>
      </w:r>
      <w:r w:rsidR="00CC1A9B">
        <w:rPr>
          <w:rFonts w:ascii="Times New Roman" w:hAnsi="Times New Roman"/>
          <w:sz w:val="24"/>
          <w:szCs w:val="24"/>
        </w:rPr>
        <w:t>MATERIAL</w:t>
      </w:r>
      <w:ins w:id="52" w:author="MANALO CERVINIA VELASCO" w:date="2016-05-24T11:08:00Z">
        <w:r w:rsidR="009E7C6C">
          <w:rPr>
            <w:rFonts w:ascii="Times New Roman" w:hAnsi="Times New Roman"/>
            <w:sz w:val="24"/>
            <w:szCs w:val="24"/>
          </w:rPr>
          <w:t>S</w:t>
        </w:r>
      </w:ins>
      <w:r w:rsidR="00CC1A9B">
        <w:rPr>
          <w:rFonts w:ascii="Times New Roman" w:hAnsi="Times New Roman"/>
          <w:sz w:val="24"/>
          <w:szCs w:val="24"/>
        </w:rPr>
        <w:t xml:space="preserve"> AND METHOD</w:t>
      </w:r>
    </w:p>
    <w:p w14:paraId="3979583E" w14:textId="5C9DD7CF" w:rsidR="00F849E6" w:rsidRPr="00FC44A3" w:rsidRDefault="00E61EF3" w:rsidP="00853066">
      <w:pPr>
        <w:snapToGrid w:val="0"/>
        <w:ind w:firstLine="709"/>
        <w:outlineLvl w:val="0"/>
        <w:rPr>
          <w:rFonts w:ascii="Times New Roman" w:hAnsi="Times New Roman"/>
          <w:i/>
          <w:sz w:val="24"/>
          <w:szCs w:val="24"/>
        </w:rPr>
      </w:pPr>
      <w:r w:rsidRPr="00FC44A3">
        <w:rPr>
          <w:rFonts w:ascii="Times New Roman" w:hAnsi="Times New Roman"/>
          <w:i/>
          <w:sz w:val="24"/>
          <w:szCs w:val="24"/>
        </w:rPr>
        <w:t>Study area</w:t>
      </w:r>
    </w:p>
    <w:p w14:paraId="5446230F" w14:textId="3B5B5908" w:rsidR="0004642D" w:rsidRDefault="007620E6" w:rsidP="00853066">
      <w:pPr>
        <w:snapToGrid w:val="0"/>
        <w:ind w:firstLine="709"/>
        <w:outlineLvl w:val="0"/>
        <w:rPr>
          <w:rFonts w:ascii="Times New Roman" w:hAnsi="Times New Roman"/>
          <w:sz w:val="24"/>
          <w:szCs w:val="24"/>
        </w:rPr>
      </w:pPr>
      <w:r w:rsidRPr="007620E6">
        <w:rPr>
          <w:rFonts w:ascii="Times New Roman" w:hAnsi="Times New Roman"/>
          <w:sz w:val="24"/>
          <w:szCs w:val="24"/>
        </w:rPr>
        <w:t xml:space="preserve">We established </w:t>
      </w:r>
      <w:r w:rsidR="003D5CB9">
        <w:rPr>
          <w:rFonts w:ascii="Times New Roman" w:hAnsi="Times New Roman"/>
          <w:sz w:val="24"/>
          <w:szCs w:val="24"/>
        </w:rPr>
        <w:t>seven</w:t>
      </w:r>
      <w:r w:rsidRPr="007620E6">
        <w:rPr>
          <w:rFonts w:ascii="Times New Roman" w:hAnsi="Times New Roman"/>
          <w:sz w:val="24"/>
          <w:szCs w:val="24"/>
        </w:rPr>
        <w:t xml:space="preserve"> sampling stations (</w:t>
      </w:r>
      <w:proofErr w:type="spellStart"/>
      <w:r w:rsidR="003D5CB9" w:rsidRPr="0081704E">
        <w:rPr>
          <w:rFonts w:ascii="Times New Roman" w:hAnsi="Times New Roman"/>
          <w:sz w:val="24"/>
          <w:szCs w:val="24"/>
        </w:rPr>
        <w:t>Stn</w:t>
      </w:r>
      <w:r w:rsidR="00FD0583">
        <w:rPr>
          <w:rFonts w:ascii="Times New Roman" w:hAnsi="Times New Roman"/>
          <w:sz w:val="24"/>
          <w:szCs w:val="24"/>
        </w:rPr>
        <w:t>s</w:t>
      </w:r>
      <w:proofErr w:type="spellEnd"/>
      <w:r w:rsidR="003D5CB9" w:rsidRPr="0081704E">
        <w:rPr>
          <w:rFonts w:ascii="Times New Roman" w:hAnsi="Times New Roman"/>
          <w:sz w:val="24"/>
          <w:szCs w:val="24"/>
        </w:rPr>
        <w:t xml:space="preserve"> H1-7</w:t>
      </w:r>
      <w:r w:rsidRPr="007620E6">
        <w:rPr>
          <w:rFonts w:ascii="Times New Roman" w:hAnsi="Times New Roman"/>
          <w:sz w:val="24"/>
          <w:szCs w:val="24"/>
        </w:rPr>
        <w:t xml:space="preserve">) in </w:t>
      </w:r>
      <w:r w:rsidR="00E4177E">
        <w:rPr>
          <w:rFonts w:ascii="Times New Roman" w:hAnsi="Times New Roman"/>
          <w:sz w:val="24"/>
          <w:szCs w:val="24"/>
        </w:rPr>
        <w:t>Hiroshima</w:t>
      </w:r>
      <w:r w:rsidRPr="007620E6">
        <w:rPr>
          <w:rFonts w:ascii="Times New Roman" w:hAnsi="Times New Roman"/>
          <w:sz w:val="24"/>
          <w:szCs w:val="24"/>
        </w:rPr>
        <w:t xml:space="preserve"> Bay</w:t>
      </w:r>
      <w:r w:rsidR="00282911">
        <w:rPr>
          <w:rFonts w:ascii="Times New Roman" w:hAnsi="Times New Roman"/>
          <w:sz w:val="24"/>
          <w:szCs w:val="24"/>
        </w:rPr>
        <w:t xml:space="preserve">, </w:t>
      </w:r>
      <w:proofErr w:type="spellStart"/>
      <w:r w:rsidR="00282911">
        <w:rPr>
          <w:rFonts w:ascii="Times New Roman" w:hAnsi="Times New Roman" w:hint="eastAsia"/>
          <w:sz w:val="24"/>
          <w:szCs w:val="24"/>
        </w:rPr>
        <w:t>Seto</w:t>
      </w:r>
      <w:proofErr w:type="spellEnd"/>
      <w:r w:rsidR="00282911">
        <w:rPr>
          <w:rFonts w:ascii="Times New Roman" w:hAnsi="Times New Roman" w:hint="eastAsia"/>
          <w:sz w:val="24"/>
          <w:szCs w:val="24"/>
        </w:rPr>
        <w:t xml:space="preserve"> Inland Sea, Japan</w:t>
      </w:r>
      <w:r w:rsidR="00282911">
        <w:rPr>
          <w:rFonts w:ascii="Times New Roman" w:hAnsi="Times New Roman"/>
          <w:sz w:val="24"/>
          <w:szCs w:val="24"/>
        </w:rPr>
        <w:t xml:space="preserve"> (</w:t>
      </w:r>
      <w:proofErr w:type="spellStart"/>
      <w:r w:rsidR="00B32354">
        <w:rPr>
          <w:rFonts w:ascii="Times New Roman" w:hAnsi="Times New Roman"/>
          <w:sz w:val="24"/>
          <w:szCs w:val="24"/>
        </w:rPr>
        <w:t>Stn</w:t>
      </w:r>
      <w:proofErr w:type="spellEnd"/>
      <w:r w:rsidR="00B32354">
        <w:rPr>
          <w:rFonts w:ascii="Times New Roman" w:hAnsi="Times New Roman"/>
          <w:sz w:val="24"/>
          <w:szCs w:val="24"/>
        </w:rPr>
        <w:t xml:space="preserve"> H5: </w:t>
      </w:r>
      <w:r w:rsidR="00A4651B" w:rsidRPr="00A4651B">
        <w:rPr>
          <w:rFonts w:ascii="Times New Roman" w:hAnsi="Times New Roman"/>
          <w:sz w:val="24"/>
          <w:szCs w:val="24"/>
        </w:rPr>
        <w:t>3</w:t>
      </w:r>
      <w:r w:rsidR="000C6686">
        <w:rPr>
          <w:rFonts w:ascii="Times New Roman" w:hAnsi="Times New Roman"/>
          <w:sz w:val="24"/>
          <w:szCs w:val="24"/>
        </w:rPr>
        <w:t>4</w:t>
      </w:r>
      <w:r w:rsidR="00A4651B" w:rsidRPr="00A4651B">
        <w:rPr>
          <w:rFonts w:ascii="Times New Roman" w:hAnsi="Times New Roman"/>
          <w:sz w:val="24"/>
          <w:szCs w:val="24"/>
        </w:rPr>
        <w:t>°</w:t>
      </w:r>
      <w:r w:rsidR="000C6686">
        <w:rPr>
          <w:rFonts w:ascii="Times New Roman" w:hAnsi="Times New Roman"/>
          <w:sz w:val="24"/>
          <w:szCs w:val="24"/>
        </w:rPr>
        <w:t>15</w:t>
      </w:r>
      <w:r w:rsidR="00A4651B" w:rsidRPr="00A4651B">
        <w:rPr>
          <w:rFonts w:ascii="Times New Roman" w:hAnsi="Times New Roman"/>
          <w:sz w:val="24"/>
          <w:szCs w:val="24"/>
        </w:rPr>
        <w:t>’</w:t>
      </w:r>
      <w:r w:rsidR="000C6686">
        <w:rPr>
          <w:rFonts w:ascii="Times New Roman" w:hAnsi="Times New Roman"/>
          <w:sz w:val="24"/>
          <w:szCs w:val="24"/>
        </w:rPr>
        <w:t>59</w:t>
      </w:r>
      <w:r w:rsidR="00A4651B" w:rsidRPr="00A4651B">
        <w:rPr>
          <w:rFonts w:ascii="Times New Roman" w:hAnsi="Times New Roman"/>
          <w:sz w:val="24"/>
          <w:szCs w:val="24"/>
        </w:rPr>
        <w:t>” N, 13</w:t>
      </w:r>
      <w:r w:rsidR="000C6686">
        <w:rPr>
          <w:rFonts w:ascii="Times New Roman" w:hAnsi="Times New Roman"/>
          <w:sz w:val="24"/>
          <w:szCs w:val="24"/>
        </w:rPr>
        <w:t>2</w:t>
      </w:r>
      <w:r w:rsidR="00A4651B" w:rsidRPr="00A4651B">
        <w:rPr>
          <w:rFonts w:ascii="Times New Roman" w:hAnsi="Times New Roman"/>
          <w:sz w:val="24"/>
          <w:szCs w:val="24"/>
        </w:rPr>
        <w:t>°</w:t>
      </w:r>
      <w:r w:rsidR="000C6686">
        <w:rPr>
          <w:rFonts w:ascii="Times New Roman" w:hAnsi="Times New Roman"/>
          <w:sz w:val="24"/>
          <w:szCs w:val="24"/>
        </w:rPr>
        <w:t>20</w:t>
      </w:r>
      <w:r w:rsidR="00A4651B" w:rsidRPr="00A4651B">
        <w:rPr>
          <w:rFonts w:ascii="Times New Roman" w:hAnsi="Times New Roman"/>
          <w:sz w:val="24"/>
          <w:szCs w:val="24"/>
        </w:rPr>
        <w:t>’</w:t>
      </w:r>
      <w:r w:rsidR="000C6686">
        <w:rPr>
          <w:rFonts w:ascii="Times New Roman" w:hAnsi="Times New Roman"/>
          <w:sz w:val="24"/>
          <w:szCs w:val="24"/>
        </w:rPr>
        <w:t>59</w:t>
      </w:r>
      <w:r w:rsidR="00A4651B" w:rsidRPr="00A4651B">
        <w:rPr>
          <w:rFonts w:ascii="Times New Roman" w:hAnsi="Times New Roman"/>
          <w:sz w:val="24"/>
          <w:szCs w:val="24"/>
        </w:rPr>
        <w:t>” E</w:t>
      </w:r>
      <w:r w:rsidR="00282911">
        <w:rPr>
          <w:rFonts w:ascii="Times New Roman" w:hAnsi="Times New Roman"/>
          <w:sz w:val="24"/>
          <w:szCs w:val="24"/>
        </w:rPr>
        <w:t>)</w:t>
      </w:r>
      <w:r w:rsidR="004A5498" w:rsidRPr="004A5498">
        <w:rPr>
          <w:rFonts w:ascii="Times New Roman" w:hAnsi="Times New Roman"/>
          <w:sz w:val="24"/>
          <w:szCs w:val="24"/>
        </w:rPr>
        <w:t xml:space="preserve"> </w:t>
      </w:r>
      <w:r w:rsidR="004A5498" w:rsidRPr="007620E6">
        <w:rPr>
          <w:rFonts w:ascii="Times New Roman" w:hAnsi="Times New Roman"/>
          <w:sz w:val="24"/>
          <w:szCs w:val="24"/>
        </w:rPr>
        <w:t>(Fig. 1)</w:t>
      </w:r>
      <w:r w:rsidR="00282911">
        <w:rPr>
          <w:rFonts w:ascii="Times New Roman" w:hAnsi="Times New Roman" w:hint="eastAsia"/>
          <w:sz w:val="24"/>
          <w:szCs w:val="24"/>
        </w:rPr>
        <w:t>.</w:t>
      </w:r>
      <w:r w:rsidR="00282911">
        <w:rPr>
          <w:rFonts w:ascii="Times New Roman" w:hAnsi="Times New Roman"/>
          <w:sz w:val="24"/>
          <w:szCs w:val="24"/>
        </w:rPr>
        <w:t xml:space="preserve"> </w:t>
      </w:r>
      <w:r w:rsidR="00281E7E">
        <w:rPr>
          <w:rFonts w:ascii="Times New Roman" w:hAnsi="Times New Roman"/>
          <w:sz w:val="24"/>
          <w:szCs w:val="24"/>
        </w:rPr>
        <w:t xml:space="preserve">We </w:t>
      </w:r>
      <w:r w:rsidR="00281E7E" w:rsidRPr="007620E6">
        <w:rPr>
          <w:rFonts w:ascii="Times New Roman" w:hAnsi="Times New Roman"/>
          <w:sz w:val="24"/>
          <w:szCs w:val="24"/>
        </w:rPr>
        <w:t xml:space="preserve">conducted </w:t>
      </w:r>
      <w:r w:rsidR="00F41371">
        <w:rPr>
          <w:rFonts w:ascii="Times New Roman" w:hAnsi="Times New Roman"/>
          <w:sz w:val="24"/>
          <w:szCs w:val="24"/>
        </w:rPr>
        <w:t>seasonal investigations</w:t>
      </w:r>
      <w:r w:rsidR="00127534">
        <w:rPr>
          <w:rFonts w:ascii="Times New Roman" w:hAnsi="Times New Roman"/>
          <w:sz w:val="24"/>
          <w:szCs w:val="24"/>
        </w:rPr>
        <w:t xml:space="preserve"> </w:t>
      </w:r>
      <w:r w:rsidR="00116C10">
        <w:rPr>
          <w:rFonts w:ascii="Times New Roman" w:hAnsi="Times New Roman"/>
          <w:sz w:val="24"/>
          <w:szCs w:val="24"/>
        </w:rPr>
        <w:t xml:space="preserve">(four times per year) </w:t>
      </w:r>
      <w:r w:rsidR="00127534">
        <w:rPr>
          <w:rFonts w:ascii="Times New Roman" w:hAnsi="Times New Roman"/>
          <w:sz w:val="24"/>
          <w:szCs w:val="24"/>
        </w:rPr>
        <w:t xml:space="preserve">of </w:t>
      </w:r>
      <w:r w:rsidR="001318A1">
        <w:rPr>
          <w:rFonts w:ascii="Times New Roman" w:hAnsi="Times New Roman"/>
          <w:sz w:val="24"/>
          <w:szCs w:val="24"/>
        </w:rPr>
        <w:t>b</w:t>
      </w:r>
      <w:r w:rsidR="001318A1" w:rsidRPr="009702D2">
        <w:rPr>
          <w:rFonts w:ascii="Times New Roman" w:hAnsi="Times New Roman"/>
          <w:sz w:val="24"/>
          <w:szCs w:val="24"/>
        </w:rPr>
        <w:t>iological productivity of lower trophic levels</w:t>
      </w:r>
      <w:r w:rsidR="00127534">
        <w:rPr>
          <w:rFonts w:ascii="Times New Roman" w:hAnsi="Times New Roman"/>
          <w:sz w:val="24"/>
          <w:szCs w:val="24"/>
        </w:rPr>
        <w:t xml:space="preserve"> </w:t>
      </w:r>
      <w:r w:rsidR="00BB4896" w:rsidRPr="007620E6">
        <w:rPr>
          <w:rFonts w:ascii="Times New Roman" w:hAnsi="Times New Roman"/>
          <w:sz w:val="24"/>
          <w:szCs w:val="24"/>
        </w:rPr>
        <w:t xml:space="preserve">at these </w:t>
      </w:r>
      <w:r w:rsidR="00064851">
        <w:rPr>
          <w:rFonts w:ascii="Times New Roman" w:hAnsi="Times New Roman"/>
          <w:sz w:val="24"/>
          <w:szCs w:val="24"/>
        </w:rPr>
        <w:t>stations between</w:t>
      </w:r>
      <w:r w:rsidR="00BB4896" w:rsidRPr="007620E6">
        <w:rPr>
          <w:rFonts w:ascii="Times New Roman" w:hAnsi="Times New Roman"/>
          <w:sz w:val="24"/>
          <w:szCs w:val="24"/>
        </w:rPr>
        <w:t xml:space="preserve"> September</w:t>
      </w:r>
      <w:r w:rsidR="006F6A37">
        <w:rPr>
          <w:rFonts w:ascii="Times New Roman" w:hAnsi="Times New Roman"/>
          <w:sz w:val="24"/>
          <w:szCs w:val="24"/>
        </w:rPr>
        <w:t xml:space="preserve"> 2014 and </w:t>
      </w:r>
      <w:r w:rsidR="00E65EB6">
        <w:rPr>
          <w:rFonts w:ascii="Times New Roman" w:hAnsi="Times New Roman"/>
          <w:sz w:val="24"/>
          <w:szCs w:val="24"/>
        </w:rPr>
        <w:t>August</w:t>
      </w:r>
      <w:r w:rsidR="004A3710">
        <w:rPr>
          <w:rFonts w:ascii="Times New Roman" w:hAnsi="Times New Roman"/>
          <w:sz w:val="24"/>
          <w:szCs w:val="24"/>
        </w:rPr>
        <w:t xml:space="preserve"> 2015</w:t>
      </w:r>
      <w:r w:rsidR="006F6A37">
        <w:rPr>
          <w:rFonts w:ascii="Times New Roman" w:hAnsi="Times New Roman"/>
          <w:sz w:val="24"/>
          <w:szCs w:val="24"/>
        </w:rPr>
        <w:t>.</w:t>
      </w:r>
      <w:r w:rsidR="00EC7E09">
        <w:rPr>
          <w:rFonts w:ascii="Times New Roman" w:hAnsi="Times New Roman"/>
          <w:sz w:val="24"/>
          <w:szCs w:val="24"/>
        </w:rPr>
        <w:t xml:space="preserve"> </w:t>
      </w:r>
      <w:r w:rsidR="001377F0">
        <w:rPr>
          <w:rFonts w:ascii="Times New Roman" w:hAnsi="Times New Roman"/>
          <w:sz w:val="24"/>
          <w:szCs w:val="24"/>
        </w:rPr>
        <w:t xml:space="preserve">In the bay, </w:t>
      </w:r>
      <w:proofErr w:type="spellStart"/>
      <w:r w:rsidR="00BE6FE4">
        <w:rPr>
          <w:rFonts w:ascii="Times New Roman" w:hAnsi="Times New Roman"/>
          <w:sz w:val="24"/>
          <w:szCs w:val="24"/>
        </w:rPr>
        <w:t>Ohta</w:t>
      </w:r>
      <w:proofErr w:type="spellEnd"/>
      <w:r w:rsidR="00BE6FE4">
        <w:rPr>
          <w:rFonts w:ascii="Times New Roman" w:hAnsi="Times New Roman"/>
          <w:sz w:val="24"/>
          <w:szCs w:val="24"/>
        </w:rPr>
        <w:t xml:space="preserve"> </w:t>
      </w:r>
      <w:r w:rsidR="004F2E24">
        <w:rPr>
          <w:rFonts w:ascii="Times New Roman" w:hAnsi="Times New Roman"/>
          <w:sz w:val="24"/>
          <w:szCs w:val="24"/>
        </w:rPr>
        <w:t>River empties int</w:t>
      </w:r>
      <w:r w:rsidR="007E3D9C">
        <w:rPr>
          <w:rFonts w:ascii="Times New Roman" w:hAnsi="Times New Roman"/>
          <w:sz w:val="24"/>
          <w:szCs w:val="24"/>
        </w:rPr>
        <w:t>o the innermost</w:t>
      </w:r>
      <w:r w:rsidR="006411AF">
        <w:rPr>
          <w:rFonts w:ascii="Times New Roman" w:hAnsi="Times New Roman"/>
          <w:sz w:val="24"/>
          <w:szCs w:val="24"/>
        </w:rPr>
        <w:t xml:space="preserve"> </w:t>
      </w:r>
      <w:r w:rsidR="00FE302B">
        <w:rPr>
          <w:rFonts w:ascii="Times New Roman" w:hAnsi="Times New Roman"/>
          <w:sz w:val="24"/>
          <w:szCs w:val="24"/>
        </w:rPr>
        <w:t xml:space="preserve">part of the bay, </w:t>
      </w:r>
      <w:r w:rsidR="0000406A">
        <w:rPr>
          <w:rFonts w:ascii="Times New Roman" w:hAnsi="Times New Roman"/>
          <w:sz w:val="24"/>
          <w:szCs w:val="24"/>
        </w:rPr>
        <w:t xml:space="preserve">and </w:t>
      </w:r>
      <w:r w:rsidR="00226021">
        <w:rPr>
          <w:rFonts w:ascii="Times New Roman" w:hAnsi="Times New Roman"/>
          <w:sz w:val="24"/>
          <w:szCs w:val="24"/>
        </w:rPr>
        <w:t>mean river water discharge is</w:t>
      </w:r>
      <w:r w:rsidR="00FE302B">
        <w:rPr>
          <w:rFonts w:ascii="Times New Roman" w:hAnsi="Times New Roman"/>
          <w:sz w:val="24"/>
          <w:szCs w:val="24"/>
        </w:rPr>
        <w:t xml:space="preserve"> </w:t>
      </w:r>
      <w:r w:rsidR="00226021">
        <w:rPr>
          <w:rFonts w:ascii="Times New Roman" w:hAnsi="Times New Roman"/>
          <w:sz w:val="24"/>
          <w:szCs w:val="24"/>
        </w:rPr>
        <w:t>approximately</w:t>
      </w:r>
      <w:r w:rsidR="00FE302B">
        <w:rPr>
          <w:rFonts w:ascii="Times New Roman" w:hAnsi="Times New Roman"/>
          <w:sz w:val="24"/>
          <w:szCs w:val="24"/>
        </w:rPr>
        <w:t xml:space="preserve"> 7 </w:t>
      </w:r>
      <w:r w:rsidR="00FE302B" w:rsidRPr="008B32ED">
        <w:rPr>
          <w:rFonts w:ascii="Times New Roman" w:hAnsi="Times New Roman"/>
          <w:sz w:val="24"/>
          <w:szCs w:val="24"/>
        </w:rPr>
        <w:t>×</w:t>
      </w:r>
      <w:r w:rsidR="00FE302B">
        <w:rPr>
          <w:rFonts w:ascii="Times New Roman" w:hAnsi="Times New Roman"/>
          <w:sz w:val="24"/>
          <w:szCs w:val="24"/>
        </w:rPr>
        <w:t xml:space="preserve"> 10</w:t>
      </w:r>
      <w:r w:rsidR="00FE302B" w:rsidRPr="00561888">
        <w:rPr>
          <w:rFonts w:ascii="Times New Roman" w:hAnsi="Times New Roman"/>
          <w:sz w:val="24"/>
          <w:szCs w:val="24"/>
          <w:vertAlign w:val="superscript"/>
        </w:rPr>
        <w:t xml:space="preserve">6 </w:t>
      </w:r>
      <w:r w:rsidR="00FE302B">
        <w:rPr>
          <w:rFonts w:ascii="Times New Roman" w:hAnsi="Times New Roman"/>
          <w:sz w:val="24"/>
          <w:szCs w:val="24"/>
        </w:rPr>
        <w:t>m</w:t>
      </w:r>
      <w:r w:rsidR="00FE302B" w:rsidRPr="00561888">
        <w:rPr>
          <w:rFonts w:ascii="Times New Roman" w:hAnsi="Times New Roman"/>
          <w:sz w:val="24"/>
          <w:szCs w:val="24"/>
          <w:vertAlign w:val="superscript"/>
        </w:rPr>
        <w:t>3</w:t>
      </w:r>
      <w:r w:rsidR="005D2E74">
        <w:rPr>
          <w:rFonts w:ascii="Times New Roman" w:hAnsi="Times New Roman"/>
          <w:sz w:val="24"/>
          <w:szCs w:val="24"/>
        </w:rPr>
        <w:t xml:space="preserve">/d </w:t>
      </w:r>
      <w:r w:rsidR="002D299F">
        <w:rPr>
          <w:rFonts w:ascii="Times New Roman" w:hAnsi="Times New Roman"/>
          <w:sz w:val="24"/>
          <w:szCs w:val="24"/>
        </w:rPr>
        <w:t>[12]</w:t>
      </w:r>
      <w:r w:rsidR="005D2E74">
        <w:rPr>
          <w:rFonts w:ascii="Times New Roman" w:hAnsi="Times New Roman"/>
          <w:sz w:val="24"/>
          <w:szCs w:val="24"/>
        </w:rPr>
        <w:t>.</w:t>
      </w:r>
      <w:r w:rsidR="00DE562D">
        <w:rPr>
          <w:rFonts w:ascii="Times New Roman" w:hAnsi="Times New Roman"/>
          <w:sz w:val="24"/>
          <w:szCs w:val="24"/>
        </w:rPr>
        <w:t xml:space="preserve"> T</w:t>
      </w:r>
      <w:r w:rsidR="00DE562D" w:rsidRPr="003177C8">
        <w:rPr>
          <w:rFonts w:ascii="Times New Roman" w:hAnsi="Times New Roman"/>
          <w:sz w:val="24"/>
          <w:szCs w:val="24"/>
        </w:rPr>
        <w:t>here are many rafts for farming of oysters</w:t>
      </w:r>
      <w:r w:rsidR="007E3D9C">
        <w:rPr>
          <w:rFonts w:ascii="Times New Roman" w:hAnsi="Times New Roman"/>
          <w:sz w:val="24"/>
          <w:szCs w:val="24"/>
        </w:rPr>
        <w:t xml:space="preserve"> </w:t>
      </w:r>
      <w:r w:rsidR="00B9661C">
        <w:rPr>
          <w:rFonts w:ascii="Times New Roman" w:hAnsi="Times New Roman"/>
          <w:sz w:val="24"/>
          <w:szCs w:val="24"/>
        </w:rPr>
        <w:t>throughout the</w:t>
      </w:r>
      <w:r w:rsidR="007E3D9C">
        <w:rPr>
          <w:rFonts w:ascii="Times New Roman" w:hAnsi="Times New Roman"/>
          <w:sz w:val="24"/>
          <w:szCs w:val="24"/>
        </w:rPr>
        <w:t xml:space="preserve"> whole bay</w:t>
      </w:r>
      <w:r w:rsidR="00F1090B">
        <w:rPr>
          <w:rFonts w:ascii="Times New Roman" w:hAnsi="Times New Roman"/>
          <w:sz w:val="24"/>
          <w:szCs w:val="24"/>
        </w:rPr>
        <w:t>,</w:t>
      </w:r>
      <w:r w:rsidR="00465074">
        <w:rPr>
          <w:rFonts w:ascii="Times New Roman" w:hAnsi="Times New Roman"/>
          <w:sz w:val="24"/>
          <w:szCs w:val="24"/>
        </w:rPr>
        <w:t xml:space="preserve"> and</w:t>
      </w:r>
      <w:r w:rsidR="00970031">
        <w:rPr>
          <w:rFonts w:ascii="Times New Roman" w:hAnsi="Times New Roman"/>
          <w:sz w:val="24"/>
          <w:szCs w:val="24"/>
        </w:rPr>
        <w:t xml:space="preserve"> </w:t>
      </w:r>
      <w:r w:rsidR="00B105BE">
        <w:rPr>
          <w:rFonts w:ascii="Times New Roman" w:hAnsi="Times New Roman"/>
          <w:sz w:val="24"/>
          <w:szCs w:val="24"/>
        </w:rPr>
        <w:t xml:space="preserve">they </w:t>
      </w:r>
      <w:ins w:id="53" w:author="MANALO CERVINIA VELASCO" w:date="2016-05-24T11:09:00Z">
        <w:r w:rsidR="009E7C6C">
          <w:rPr>
            <w:rFonts w:ascii="Times New Roman" w:hAnsi="Times New Roman"/>
            <w:sz w:val="24"/>
            <w:szCs w:val="24"/>
          </w:rPr>
          <w:t xml:space="preserve">were </w:t>
        </w:r>
      </w:ins>
      <w:r w:rsidR="00517097">
        <w:rPr>
          <w:rFonts w:ascii="Times New Roman" w:hAnsi="Times New Roman"/>
          <w:sz w:val="24"/>
          <w:szCs w:val="24"/>
        </w:rPr>
        <w:t>dense</w:t>
      </w:r>
      <w:r w:rsidR="00A1098A">
        <w:rPr>
          <w:rFonts w:ascii="Times New Roman" w:hAnsi="Times New Roman"/>
          <w:sz w:val="24"/>
          <w:szCs w:val="24"/>
        </w:rPr>
        <w:t>ly</w:t>
      </w:r>
      <w:r w:rsidR="00465074">
        <w:rPr>
          <w:rFonts w:ascii="Times New Roman" w:hAnsi="Times New Roman"/>
          <w:sz w:val="24"/>
          <w:szCs w:val="24"/>
        </w:rPr>
        <w:t xml:space="preserve"> </w:t>
      </w:r>
      <w:r w:rsidR="009E08A4">
        <w:rPr>
          <w:rFonts w:ascii="Times New Roman" w:hAnsi="Times New Roman"/>
          <w:sz w:val="24"/>
          <w:szCs w:val="24"/>
        </w:rPr>
        <w:t xml:space="preserve">arranged </w:t>
      </w:r>
      <w:r w:rsidR="00465074">
        <w:rPr>
          <w:rFonts w:ascii="Times New Roman" w:hAnsi="Times New Roman"/>
          <w:sz w:val="24"/>
          <w:szCs w:val="24"/>
        </w:rPr>
        <w:t xml:space="preserve">in </w:t>
      </w:r>
      <w:r w:rsidR="002E06ED">
        <w:rPr>
          <w:rFonts w:ascii="Times New Roman" w:hAnsi="Times New Roman"/>
          <w:sz w:val="24"/>
          <w:szCs w:val="24"/>
        </w:rPr>
        <w:t xml:space="preserve">the </w:t>
      </w:r>
      <w:r w:rsidR="00F149DA">
        <w:rPr>
          <w:rFonts w:ascii="Times New Roman" w:hAnsi="Times New Roman"/>
          <w:sz w:val="24"/>
          <w:szCs w:val="24"/>
        </w:rPr>
        <w:t>northern</w:t>
      </w:r>
      <w:r w:rsidR="00465074">
        <w:rPr>
          <w:rFonts w:ascii="Times New Roman" w:hAnsi="Times New Roman"/>
          <w:sz w:val="24"/>
          <w:szCs w:val="24"/>
        </w:rPr>
        <w:t xml:space="preserve"> part of the bay</w:t>
      </w:r>
      <w:r w:rsidR="00740D7A">
        <w:rPr>
          <w:rFonts w:ascii="Times New Roman" w:hAnsi="Times New Roman"/>
          <w:sz w:val="24"/>
          <w:szCs w:val="24"/>
        </w:rPr>
        <w:t>.</w:t>
      </w:r>
    </w:p>
    <w:p w14:paraId="343948AE" w14:textId="77777777" w:rsidR="005B43A9" w:rsidRDefault="005B43A9" w:rsidP="00853066">
      <w:pPr>
        <w:autoSpaceDE w:val="0"/>
        <w:autoSpaceDN w:val="0"/>
        <w:snapToGrid w:val="0"/>
        <w:jc w:val="center"/>
        <w:outlineLvl w:val="0"/>
        <w:rPr>
          <w:rFonts w:ascii="Times New Roman" w:hAnsi="Times New Roman"/>
          <w:b/>
          <w:sz w:val="24"/>
          <w:szCs w:val="24"/>
        </w:rPr>
      </w:pPr>
      <w:r w:rsidRPr="005B4464">
        <w:rPr>
          <w:rFonts w:ascii="Times New Roman" w:hAnsi="Times New Roman"/>
          <w:b/>
          <w:noProof/>
          <w:sz w:val="24"/>
          <w:szCs w:val="24"/>
        </w:rPr>
        <w:drawing>
          <wp:inline distT="0" distB="0" distL="0" distR="0" wp14:anchorId="43349D60" wp14:editId="6B076E57">
            <wp:extent cx="5133975" cy="1808011"/>
            <wp:effectExtent l="0" t="0" r="0" b="0"/>
            <wp:docPr id="2" name="図 2" descr="Macintosh HD:Users:umeharaakira:Desktop:広大論文:転送効率論文（梅原）:Figs:Fig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meharaakira:Desktop:広大論文:転送効率論文（梅原）:Figs:Fig1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4251" cy="1808108"/>
                    </a:xfrm>
                    <a:prstGeom prst="rect">
                      <a:avLst/>
                    </a:prstGeom>
                    <a:noFill/>
                    <a:ln>
                      <a:noFill/>
                    </a:ln>
                  </pic:spPr>
                </pic:pic>
              </a:graphicData>
            </a:graphic>
          </wp:inline>
        </w:drawing>
      </w:r>
    </w:p>
    <w:p w14:paraId="14A619B3" w14:textId="26F2F752" w:rsidR="005B43A9" w:rsidRPr="001D3674" w:rsidRDefault="005B43A9" w:rsidP="00853066">
      <w:pPr>
        <w:autoSpaceDE w:val="0"/>
        <w:autoSpaceDN w:val="0"/>
        <w:snapToGrid w:val="0"/>
        <w:jc w:val="center"/>
        <w:outlineLvl w:val="0"/>
        <w:rPr>
          <w:rFonts w:ascii="Times New Roman" w:hAnsi="Times New Roman"/>
          <w:i/>
          <w:sz w:val="24"/>
          <w:szCs w:val="24"/>
        </w:rPr>
      </w:pPr>
      <w:r w:rsidRPr="001D3674">
        <w:rPr>
          <w:rFonts w:ascii="Times New Roman" w:hAnsi="Times New Roman"/>
          <w:i/>
          <w:sz w:val="24"/>
          <w:szCs w:val="24"/>
        </w:rPr>
        <w:t xml:space="preserve">Fig. 1. </w:t>
      </w:r>
      <w:proofErr w:type="gramStart"/>
      <w:r w:rsidRPr="001D3674">
        <w:rPr>
          <w:rFonts w:ascii="Times New Roman" w:hAnsi="Times New Roman"/>
          <w:i/>
          <w:sz w:val="24"/>
          <w:szCs w:val="24"/>
        </w:rPr>
        <w:t xml:space="preserve">Sampling sites in Hiroshima Bay, </w:t>
      </w:r>
      <w:proofErr w:type="spellStart"/>
      <w:r w:rsidRPr="001D3674">
        <w:rPr>
          <w:rFonts w:ascii="Times New Roman" w:hAnsi="Times New Roman"/>
          <w:i/>
          <w:sz w:val="24"/>
          <w:szCs w:val="24"/>
        </w:rPr>
        <w:t>Seto</w:t>
      </w:r>
      <w:proofErr w:type="spellEnd"/>
      <w:r w:rsidRPr="001D3674">
        <w:rPr>
          <w:rFonts w:ascii="Times New Roman" w:hAnsi="Times New Roman"/>
          <w:i/>
          <w:sz w:val="24"/>
          <w:szCs w:val="24"/>
        </w:rPr>
        <w:t xml:space="preserve"> Inland Sea, Japan (</w:t>
      </w:r>
      <w:proofErr w:type="spellStart"/>
      <w:r w:rsidRPr="001D3674">
        <w:rPr>
          <w:rFonts w:ascii="Times New Roman" w:hAnsi="Times New Roman"/>
          <w:i/>
          <w:sz w:val="24"/>
          <w:szCs w:val="24"/>
        </w:rPr>
        <w:t>Stn</w:t>
      </w:r>
      <w:r w:rsidR="001E5FA3">
        <w:rPr>
          <w:rFonts w:ascii="Times New Roman" w:hAnsi="Times New Roman"/>
          <w:i/>
          <w:sz w:val="24"/>
          <w:szCs w:val="24"/>
        </w:rPr>
        <w:t>s</w:t>
      </w:r>
      <w:proofErr w:type="spellEnd"/>
      <w:r w:rsidR="001E5FA3">
        <w:rPr>
          <w:rFonts w:ascii="Times New Roman" w:hAnsi="Times New Roman"/>
          <w:i/>
          <w:sz w:val="24"/>
          <w:szCs w:val="24"/>
        </w:rPr>
        <w:t xml:space="preserve"> H1-</w:t>
      </w:r>
      <w:r w:rsidRPr="001D3674">
        <w:rPr>
          <w:rFonts w:ascii="Times New Roman" w:hAnsi="Times New Roman"/>
          <w:i/>
          <w:sz w:val="24"/>
          <w:szCs w:val="24"/>
        </w:rPr>
        <w:t>7).</w:t>
      </w:r>
      <w:proofErr w:type="gramEnd"/>
      <w:r w:rsidRPr="001D3674">
        <w:rPr>
          <w:rFonts w:ascii="Times New Roman" w:hAnsi="Times New Roman"/>
          <w:i/>
          <w:sz w:val="24"/>
          <w:szCs w:val="24"/>
        </w:rPr>
        <w:t xml:space="preserve"> Dashed lines in the bay indicate the </w:t>
      </w:r>
      <w:proofErr w:type="gramStart"/>
      <w:r w:rsidRPr="001D3674">
        <w:rPr>
          <w:rFonts w:ascii="Times New Roman" w:hAnsi="Times New Roman"/>
          <w:i/>
          <w:sz w:val="24"/>
          <w:szCs w:val="24"/>
        </w:rPr>
        <w:t>border lines</w:t>
      </w:r>
      <w:proofErr w:type="gramEnd"/>
      <w:r w:rsidRPr="001D3674">
        <w:rPr>
          <w:rFonts w:ascii="Times New Roman" w:hAnsi="Times New Roman"/>
          <w:i/>
          <w:sz w:val="24"/>
          <w:szCs w:val="24"/>
        </w:rPr>
        <w:t xml:space="preserve"> of the sea sections defined by </w:t>
      </w:r>
      <w:proofErr w:type="spellStart"/>
      <w:r w:rsidRPr="001D3674">
        <w:rPr>
          <w:rFonts w:ascii="Times New Roman" w:hAnsi="Times New Roman"/>
          <w:i/>
          <w:sz w:val="24"/>
          <w:szCs w:val="24"/>
        </w:rPr>
        <w:t>Voronoi</w:t>
      </w:r>
      <w:proofErr w:type="spellEnd"/>
      <w:r w:rsidRPr="001D3674">
        <w:rPr>
          <w:rFonts w:ascii="Times New Roman" w:hAnsi="Times New Roman"/>
          <w:i/>
          <w:sz w:val="24"/>
          <w:szCs w:val="24"/>
        </w:rPr>
        <w:t xml:space="preserve"> </w:t>
      </w:r>
      <w:proofErr w:type="spellStart"/>
      <w:r w:rsidRPr="001D3674">
        <w:rPr>
          <w:rFonts w:ascii="Times New Roman" w:hAnsi="Times New Roman"/>
          <w:i/>
          <w:sz w:val="24"/>
          <w:szCs w:val="24"/>
        </w:rPr>
        <w:t>tesselation</w:t>
      </w:r>
      <w:proofErr w:type="spellEnd"/>
      <w:r w:rsidRPr="001D3674">
        <w:rPr>
          <w:rFonts w:ascii="Times New Roman" w:hAnsi="Times New Roman"/>
          <w:i/>
          <w:sz w:val="24"/>
          <w:szCs w:val="24"/>
        </w:rPr>
        <w:t>.</w:t>
      </w:r>
    </w:p>
    <w:p w14:paraId="6D06AD75" w14:textId="77777777" w:rsidR="005B43A9" w:rsidRDefault="005B43A9" w:rsidP="00853066">
      <w:pPr>
        <w:snapToGrid w:val="0"/>
        <w:ind w:firstLine="709"/>
        <w:outlineLvl w:val="0"/>
        <w:rPr>
          <w:rFonts w:ascii="Times New Roman" w:hAnsi="Times New Roman"/>
          <w:sz w:val="24"/>
          <w:szCs w:val="24"/>
        </w:rPr>
      </w:pPr>
    </w:p>
    <w:p w14:paraId="1EB499EB" w14:textId="4775C254" w:rsidR="00263746" w:rsidRPr="00255619" w:rsidRDefault="00CC7DB6" w:rsidP="00853066">
      <w:pPr>
        <w:snapToGrid w:val="0"/>
        <w:ind w:firstLine="709"/>
        <w:outlineLvl w:val="0"/>
        <w:rPr>
          <w:rFonts w:ascii="Times New Roman" w:hAnsi="Times New Roman"/>
          <w:i/>
          <w:sz w:val="24"/>
          <w:szCs w:val="24"/>
        </w:rPr>
      </w:pPr>
      <w:r w:rsidRPr="00255619">
        <w:rPr>
          <w:rFonts w:ascii="Times New Roman" w:hAnsi="Times New Roman"/>
          <w:i/>
          <w:sz w:val="24"/>
          <w:szCs w:val="24"/>
        </w:rPr>
        <w:lastRenderedPageBreak/>
        <w:t>Sampling procedures</w:t>
      </w:r>
    </w:p>
    <w:p w14:paraId="700E041E" w14:textId="0AFF60FE" w:rsidR="00421CC8" w:rsidRDefault="00551507" w:rsidP="00853066">
      <w:pPr>
        <w:snapToGrid w:val="0"/>
        <w:ind w:firstLine="709"/>
        <w:outlineLvl w:val="0"/>
        <w:rPr>
          <w:rFonts w:ascii="Times New Roman" w:hAnsi="Times New Roman"/>
          <w:sz w:val="24"/>
          <w:szCs w:val="24"/>
        </w:rPr>
      </w:pPr>
      <w:r w:rsidRPr="00551507">
        <w:rPr>
          <w:rFonts w:ascii="Times New Roman" w:hAnsi="Times New Roman"/>
          <w:sz w:val="24"/>
          <w:szCs w:val="24"/>
        </w:rPr>
        <w:t xml:space="preserve">At </w:t>
      </w:r>
      <w:ins w:id="54" w:author="MANALO CERVINIA VELASCO" w:date="2016-05-24T11:10:00Z">
        <w:r w:rsidR="009E7C6C">
          <w:rPr>
            <w:rFonts w:ascii="Times New Roman" w:hAnsi="Times New Roman"/>
            <w:sz w:val="24"/>
            <w:szCs w:val="24"/>
          </w:rPr>
          <w:t xml:space="preserve">the </w:t>
        </w:r>
      </w:ins>
      <w:r>
        <w:rPr>
          <w:rFonts w:ascii="Times New Roman" w:hAnsi="Times New Roman"/>
          <w:sz w:val="24"/>
          <w:szCs w:val="24"/>
        </w:rPr>
        <w:t>seven</w:t>
      </w:r>
      <w:r w:rsidRPr="007620E6">
        <w:rPr>
          <w:rFonts w:ascii="Times New Roman" w:hAnsi="Times New Roman"/>
          <w:sz w:val="24"/>
          <w:szCs w:val="24"/>
        </w:rPr>
        <w:t xml:space="preserve"> stations (</w:t>
      </w:r>
      <w:proofErr w:type="spellStart"/>
      <w:r w:rsidRPr="0081704E">
        <w:rPr>
          <w:rFonts w:ascii="Times New Roman" w:hAnsi="Times New Roman"/>
          <w:sz w:val="24"/>
          <w:szCs w:val="24"/>
        </w:rPr>
        <w:t>Stn</w:t>
      </w:r>
      <w:r>
        <w:rPr>
          <w:rFonts w:ascii="Times New Roman" w:hAnsi="Times New Roman"/>
          <w:sz w:val="24"/>
          <w:szCs w:val="24"/>
        </w:rPr>
        <w:t>s</w:t>
      </w:r>
      <w:proofErr w:type="spellEnd"/>
      <w:r w:rsidRPr="0081704E">
        <w:rPr>
          <w:rFonts w:ascii="Times New Roman" w:hAnsi="Times New Roman"/>
          <w:sz w:val="24"/>
          <w:szCs w:val="24"/>
        </w:rPr>
        <w:t xml:space="preserve"> H1-7</w:t>
      </w:r>
      <w:r w:rsidRPr="007620E6">
        <w:rPr>
          <w:rFonts w:ascii="Times New Roman" w:hAnsi="Times New Roman"/>
          <w:sz w:val="24"/>
          <w:szCs w:val="24"/>
        </w:rPr>
        <w:t>)</w:t>
      </w:r>
      <w:r>
        <w:rPr>
          <w:rFonts w:ascii="Times New Roman" w:hAnsi="Times New Roman"/>
          <w:sz w:val="24"/>
          <w:szCs w:val="24"/>
        </w:rPr>
        <w:t xml:space="preserve">, </w:t>
      </w:r>
      <w:r w:rsidRPr="00551507">
        <w:rPr>
          <w:rFonts w:ascii="Times New Roman" w:hAnsi="Times New Roman"/>
          <w:sz w:val="24"/>
          <w:szCs w:val="24"/>
        </w:rPr>
        <w:t xml:space="preserve">hydrological measurements and sampling of the water and </w:t>
      </w:r>
      <w:r w:rsidR="00441662">
        <w:rPr>
          <w:rFonts w:ascii="Times New Roman" w:hAnsi="Times New Roman"/>
          <w:sz w:val="24"/>
          <w:szCs w:val="24"/>
        </w:rPr>
        <w:t>zooplanktons</w:t>
      </w:r>
      <w:r w:rsidRPr="00551507">
        <w:rPr>
          <w:rFonts w:ascii="Times New Roman" w:hAnsi="Times New Roman"/>
          <w:sz w:val="24"/>
          <w:szCs w:val="24"/>
        </w:rPr>
        <w:t xml:space="preserve"> were </w:t>
      </w:r>
      <w:r w:rsidR="00C95C1E" w:rsidRPr="00C95C1E">
        <w:rPr>
          <w:rFonts w:ascii="Times New Roman" w:hAnsi="Times New Roman"/>
          <w:sz w:val="24"/>
          <w:szCs w:val="24"/>
        </w:rPr>
        <w:t>carried out</w:t>
      </w:r>
      <w:r w:rsidRPr="00551507">
        <w:rPr>
          <w:rFonts w:ascii="Times New Roman" w:hAnsi="Times New Roman"/>
          <w:sz w:val="24"/>
          <w:szCs w:val="24"/>
        </w:rPr>
        <w:t xml:space="preserve"> from a </w:t>
      </w:r>
      <w:r w:rsidR="009E1672">
        <w:rPr>
          <w:rFonts w:ascii="Times New Roman" w:hAnsi="Times New Roman"/>
          <w:sz w:val="24"/>
          <w:szCs w:val="24"/>
        </w:rPr>
        <w:t>ship</w:t>
      </w:r>
      <w:r w:rsidRPr="00551507">
        <w:rPr>
          <w:rFonts w:ascii="Times New Roman" w:hAnsi="Times New Roman"/>
          <w:sz w:val="24"/>
          <w:szCs w:val="24"/>
        </w:rPr>
        <w:t>.</w:t>
      </w:r>
      <w:r w:rsidR="001B1168">
        <w:rPr>
          <w:rFonts w:ascii="Times New Roman" w:hAnsi="Times New Roman"/>
          <w:sz w:val="24"/>
          <w:szCs w:val="24"/>
        </w:rPr>
        <w:t xml:space="preserve"> </w:t>
      </w:r>
      <w:ins w:id="55" w:author="MANALO CERVINIA VELASCO" w:date="2016-05-24T11:10:00Z">
        <w:r w:rsidR="009E7C6C">
          <w:rPr>
            <w:rFonts w:ascii="Times New Roman" w:hAnsi="Times New Roman"/>
            <w:sz w:val="24"/>
            <w:szCs w:val="24"/>
          </w:rPr>
          <w:t>W</w:t>
        </w:r>
      </w:ins>
      <w:r w:rsidR="00F45638">
        <w:rPr>
          <w:rFonts w:ascii="Times New Roman" w:hAnsi="Times New Roman"/>
          <w:sz w:val="24"/>
          <w:szCs w:val="24"/>
        </w:rPr>
        <w:t xml:space="preserve">ater quality measurements </w:t>
      </w:r>
      <w:r w:rsidR="00F554CA">
        <w:rPr>
          <w:rFonts w:ascii="Times New Roman" w:hAnsi="Times New Roman"/>
          <w:sz w:val="24"/>
          <w:szCs w:val="24"/>
        </w:rPr>
        <w:t xml:space="preserve">(temperature, salinity, </w:t>
      </w:r>
      <w:r w:rsidR="00F554CA" w:rsidRPr="00F554CA">
        <w:rPr>
          <w:rFonts w:ascii="Times New Roman" w:hAnsi="Times New Roman"/>
          <w:sz w:val="24"/>
          <w:szCs w:val="24"/>
        </w:rPr>
        <w:t>fluorescence</w:t>
      </w:r>
      <w:r w:rsidR="00F554CA">
        <w:rPr>
          <w:rFonts w:ascii="Times New Roman" w:hAnsi="Times New Roman"/>
          <w:sz w:val="24"/>
          <w:szCs w:val="24"/>
        </w:rPr>
        <w:t xml:space="preserve">, </w:t>
      </w:r>
      <w:r w:rsidR="0062204C" w:rsidRPr="0062204C">
        <w:rPr>
          <w:rFonts w:ascii="Times New Roman" w:hAnsi="Times New Roman"/>
          <w:sz w:val="24"/>
          <w:szCs w:val="24"/>
        </w:rPr>
        <w:t>photon flux density</w:t>
      </w:r>
      <w:r w:rsidR="0062204C">
        <w:rPr>
          <w:rFonts w:ascii="Times New Roman" w:hAnsi="Times New Roman"/>
          <w:sz w:val="24"/>
          <w:szCs w:val="24"/>
        </w:rPr>
        <w:t>, etc.</w:t>
      </w:r>
      <w:r w:rsidR="00F554CA">
        <w:rPr>
          <w:rFonts w:ascii="Times New Roman" w:hAnsi="Times New Roman"/>
          <w:sz w:val="24"/>
          <w:szCs w:val="24"/>
        </w:rPr>
        <w:t xml:space="preserve">) </w:t>
      </w:r>
      <w:ins w:id="56" w:author="MANALO CERVINIA VELASCO" w:date="2016-05-24T11:10:00Z">
        <w:r w:rsidR="009E7C6C">
          <w:rPr>
            <w:rFonts w:ascii="Times New Roman" w:hAnsi="Times New Roman"/>
            <w:sz w:val="24"/>
            <w:szCs w:val="24"/>
          </w:rPr>
          <w:t>were conducted using</w:t>
        </w:r>
        <w:r w:rsidR="009E7C6C" w:rsidRPr="00152B92">
          <w:rPr>
            <w:rFonts w:ascii="Times New Roman" w:hAnsi="Times New Roman"/>
            <w:sz w:val="24"/>
            <w:szCs w:val="24"/>
          </w:rPr>
          <w:t xml:space="preserve"> </w:t>
        </w:r>
      </w:ins>
      <w:r w:rsidR="00006973" w:rsidRPr="00152B92">
        <w:rPr>
          <w:rFonts w:ascii="Times New Roman" w:hAnsi="Times New Roman"/>
          <w:sz w:val="24"/>
          <w:szCs w:val="24"/>
        </w:rPr>
        <w:t>a probe</w:t>
      </w:r>
      <w:r w:rsidR="00C75D22">
        <w:rPr>
          <w:rFonts w:ascii="Times New Roman" w:hAnsi="Times New Roman"/>
          <w:sz w:val="24"/>
          <w:szCs w:val="24"/>
        </w:rPr>
        <w:t xml:space="preserve"> (</w:t>
      </w:r>
      <w:r w:rsidR="004F77F7" w:rsidRPr="004F77F7">
        <w:rPr>
          <w:rFonts w:ascii="Times New Roman" w:hAnsi="Times New Roman"/>
          <w:sz w:val="24"/>
          <w:szCs w:val="24"/>
        </w:rPr>
        <w:t xml:space="preserve">AAQ176, JFE </w:t>
      </w:r>
      <w:proofErr w:type="spellStart"/>
      <w:r w:rsidR="004F77F7" w:rsidRPr="004F77F7">
        <w:rPr>
          <w:rFonts w:ascii="Times New Roman" w:hAnsi="Times New Roman"/>
          <w:sz w:val="24"/>
          <w:szCs w:val="24"/>
        </w:rPr>
        <w:t>Advantec</w:t>
      </w:r>
      <w:proofErr w:type="spellEnd"/>
      <w:r w:rsidR="004F77F7" w:rsidRPr="004F77F7">
        <w:rPr>
          <w:rFonts w:ascii="Times New Roman" w:hAnsi="Times New Roman"/>
          <w:sz w:val="24"/>
          <w:szCs w:val="24"/>
        </w:rPr>
        <w:t>, Kobe, Japan</w:t>
      </w:r>
      <w:r w:rsidR="00C75D22">
        <w:rPr>
          <w:rFonts w:ascii="Times New Roman" w:hAnsi="Times New Roman"/>
          <w:sz w:val="24"/>
          <w:szCs w:val="24"/>
        </w:rPr>
        <w:t xml:space="preserve">), and </w:t>
      </w:r>
      <w:r w:rsidR="00ED48E1">
        <w:rPr>
          <w:rFonts w:ascii="Times New Roman" w:hAnsi="Times New Roman"/>
          <w:sz w:val="24"/>
          <w:szCs w:val="24"/>
        </w:rPr>
        <w:t xml:space="preserve">4 L of water samples </w:t>
      </w:r>
      <w:r w:rsidR="000B7934" w:rsidRPr="00152B92">
        <w:rPr>
          <w:rFonts w:ascii="Times New Roman" w:hAnsi="Times New Roman"/>
          <w:sz w:val="24"/>
          <w:szCs w:val="24"/>
        </w:rPr>
        <w:t xml:space="preserve">in plastic bottles </w:t>
      </w:r>
      <w:ins w:id="57" w:author="MANALO CERVINIA VELASCO" w:date="2016-05-24T11:11:00Z">
        <w:r w:rsidR="009E7C6C">
          <w:rPr>
            <w:rFonts w:ascii="Times New Roman" w:hAnsi="Times New Roman"/>
            <w:sz w:val="24"/>
            <w:szCs w:val="24"/>
          </w:rPr>
          <w:t xml:space="preserve">were collected </w:t>
        </w:r>
      </w:ins>
      <w:r w:rsidR="000B7934" w:rsidRPr="00152B92">
        <w:rPr>
          <w:rFonts w:ascii="Times New Roman" w:hAnsi="Times New Roman"/>
          <w:sz w:val="24"/>
          <w:szCs w:val="24"/>
        </w:rPr>
        <w:t xml:space="preserve">with a Van Dorn water sampler at depths </w:t>
      </w:r>
      <w:r w:rsidR="00610550">
        <w:rPr>
          <w:rFonts w:ascii="Times New Roman" w:hAnsi="Times New Roman"/>
          <w:sz w:val="24"/>
          <w:szCs w:val="24"/>
        </w:rPr>
        <w:t xml:space="preserve">of </w:t>
      </w:r>
      <w:r w:rsidR="00E81E33">
        <w:rPr>
          <w:rFonts w:ascii="Times New Roman" w:hAnsi="Times New Roman"/>
          <w:sz w:val="24"/>
          <w:szCs w:val="24"/>
        </w:rPr>
        <w:t>100, 50</w:t>
      </w:r>
      <w:r w:rsidR="00E81E33" w:rsidRPr="00E81E33">
        <w:rPr>
          <w:rFonts w:ascii="Times New Roman" w:hAnsi="Times New Roman"/>
          <w:sz w:val="24"/>
          <w:szCs w:val="24"/>
        </w:rPr>
        <w:t xml:space="preserve">, </w:t>
      </w:r>
      <w:r w:rsidR="00E81E33">
        <w:rPr>
          <w:rFonts w:ascii="Times New Roman" w:hAnsi="Times New Roman"/>
          <w:sz w:val="24"/>
          <w:szCs w:val="24"/>
        </w:rPr>
        <w:t>and 10</w:t>
      </w:r>
      <w:r w:rsidR="00E81E33" w:rsidRPr="00E81E33">
        <w:rPr>
          <w:rFonts w:ascii="Times New Roman" w:hAnsi="Times New Roman"/>
          <w:sz w:val="24"/>
          <w:szCs w:val="24"/>
        </w:rPr>
        <w:t xml:space="preserve">% </w:t>
      </w:r>
      <w:r w:rsidR="00610550" w:rsidRPr="002B610F">
        <w:rPr>
          <w:rFonts w:ascii="Times New Roman" w:hAnsi="Times New Roman"/>
          <w:sz w:val="24"/>
          <w:szCs w:val="24"/>
        </w:rPr>
        <w:t>surface irr</w:t>
      </w:r>
      <w:r w:rsidR="00610550" w:rsidRPr="00DD51F9">
        <w:rPr>
          <w:rFonts w:ascii="Times New Roman" w:hAnsi="Times New Roman"/>
          <w:sz w:val="24"/>
          <w:szCs w:val="24"/>
        </w:rPr>
        <w:t>adiance</w:t>
      </w:r>
      <w:r w:rsidR="00E81E33" w:rsidRPr="00DD51F9">
        <w:rPr>
          <w:rFonts w:ascii="Times New Roman" w:hAnsi="Times New Roman"/>
          <w:sz w:val="24"/>
          <w:szCs w:val="24"/>
        </w:rPr>
        <w:t xml:space="preserve">. </w:t>
      </w:r>
      <w:r w:rsidR="00DA7831" w:rsidRPr="00715D16">
        <w:rPr>
          <w:rFonts w:ascii="Times New Roman" w:hAnsi="Times New Roman"/>
          <w:sz w:val="24"/>
          <w:szCs w:val="24"/>
        </w:rPr>
        <w:t xml:space="preserve">The </w:t>
      </w:r>
      <w:r w:rsidR="00E2589B" w:rsidRPr="00715D16">
        <w:rPr>
          <w:rFonts w:ascii="Times New Roman" w:hAnsi="Times New Roman"/>
          <w:sz w:val="24"/>
          <w:szCs w:val="24"/>
        </w:rPr>
        <w:t>n</w:t>
      </w:r>
      <w:r w:rsidR="005E4B2D" w:rsidRPr="00715D16">
        <w:rPr>
          <w:rFonts w:ascii="Times New Roman" w:hAnsi="Times New Roman"/>
          <w:sz w:val="24"/>
          <w:szCs w:val="24"/>
        </w:rPr>
        <w:t>et-</w:t>
      </w:r>
      <w:r w:rsidR="00DA7831" w:rsidRPr="00715D16">
        <w:rPr>
          <w:rFonts w:ascii="Times New Roman" w:hAnsi="Times New Roman"/>
          <w:sz w:val="24"/>
          <w:szCs w:val="24"/>
        </w:rPr>
        <w:t xml:space="preserve">zooplanktons samples were </w:t>
      </w:r>
      <w:r w:rsidR="005C41BD" w:rsidRPr="00715D16">
        <w:rPr>
          <w:rFonts w:ascii="Times New Roman" w:hAnsi="Times New Roman"/>
          <w:sz w:val="24"/>
          <w:szCs w:val="24"/>
        </w:rPr>
        <w:t xml:space="preserve">collected </w:t>
      </w:r>
      <w:r w:rsidR="00FC3D30" w:rsidRPr="00715D16">
        <w:rPr>
          <w:rFonts w:ascii="Times New Roman" w:hAnsi="Times New Roman"/>
          <w:sz w:val="24"/>
          <w:szCs w:val="24"/>
        </w:rPr>
        <w:t xml:space="preserve">vertically </w:t>
      </w:r>
      <w:r w:rsidR="002826CA" w:rsidRPr="00715D16">
        <w:rPr>
          <w:rFonts w:ascii="Times New Roman" w:hAnsi="Times New Roman"/>
          <w:sz w:val="24"/>
          <w:szCs w:val="24"/>
        </w:rPr>
        <w:t xml:space="preserve">by </w:t>
      </w:r>
      <w:proofErr w:type="spellStart"/>
      <w:r w:rsidR="000A74CE" w:rsidRPr="00715D16">
        <w:rPr>
          <w:rFonts w:ascii="Times New Roman" w:hAnsi="Times New Roman"/>
          <w:sz w:val="24"/>
          <w:szCs w:val="24"/>
        </w:rPr>
        <w:t>Kitahara</w:t>
      </w:r>
      <w:proofErr w:type="spellEnd"/>
      <w:r w:rsidR="000A74CE" w:rsidRPr="00715D16">
        <w:rPr>
          <w:rFonts w:ascii="Times New Roman" w:hAnsi="Times New Roman"/>
          <w:sz w:val="24"/>
          <w:szCs w:val="24"/>
        </w:rPr>
        <w:t xml:space="preserve"> </w:t>
      </w:r>
      <w:r w:rsidR="00756822" w:rsidRPr="005006A2">
        <w:rPr>
          <w:rFonts w:ascii="Times New Roman" w:hAnsi="Times New Roman"/>
          <w:sz w:val="24"/>
          <w:szCs w:val="24"/>
        </w:rPr>
        <w:t>plankton net</w:t>
      </w:r>
      <w:r w:rsidR="00FB3A58" w:rsidRPr="005006A2">
        <w:rPr>
          <w:rFonts w:ascii="Times New Roman" w:hAnsi="Times New Roman"/>
          <w:sz w:val="24"/>
          <w:szCs w:val="24"/>
        </w:rPr>
        <w:t xml:space="preserve"> (</w:t>
      </w:r>
      <w:r w:rsidR="00AF3341" w:rsidRPr="00223F81">
        <w:rPr>
          <w:rFonts w:ascii="Times New Roman" w:hAnsi="Times New Roman"/>
          <w:sz w:val="24"/>
          <w:szCs w:val="24"/>
        </w:rPr>
        <w:t>100 µm</w:t>
      </w:r>
      <w:r w:rsidR="00F14B80" w:rsidRPr="00223F81">
        <w:rPr>
          <w:rFonts w:ascii="Times New Roman" w:hAnsi="Times New Roman"/>
          <w:sz w:val="24"/>
          <w:szCs w:val="24"/>
        </w:rPr>
        <w:t xml:space="preserve"> mesh opening</w:t>
      </w:r>
      <w:r w:rsidR="00FB3A58" w:rsidRPr="00223F81">
        <w:rPr>
          <w:rFonts w:ascii="Times New Roman" w:hAnsi="Times New Roman"/>
          <w:sz w:val="24"/>
          <w:szCs w:val="24"/>
        </w:rPr>
        <w:t>)</w:t>
      </w:r>
      <w:r w:rsidR="0049091D" w:rsidRPr="00223F81">
        <w:rPr>
          <w:rFonts w:ascii="Times New Roman" w:hAnsi="Times New Roman"/>
          <w:sz w:val="24"/>
          <w:szCs w:val="24"/>
        </w:rPr>
        <w:t xml:space="preserve"> from </w:t>
      </w:r>
      <w:ins w:id="58" w:author="亮 梅原" w:date="2016-05-25T11:32:00Z">
        <w:r w:rsidR="00DD51F9" w:rsidRPr="00DD51F9">
          <w:rPr>
            <w:rFonts w:ascii="Times New Roman" w:hAnsi="Times New Roman"/>
            <w:sz w:val="24"/>
            <w:szCs w:val="24"/>
          </w:rPr>
          <w:t xml:space="preserve">1 m above </w:t>
        </w:r>
        <w:r w:rsidR="00DD51F9" w:rsidRPr="00715D16">
          <w:rPr>
            <w:rFonts w:ascii="Times New Roman" w:hAnsi="Times New Roman"/>
            <w:sz w:val="24"/>
            <w:szCs w:val="24"/>
          </w:rPr>
          <w:t xml:space="preserve">the sea </w:t>
        </w:r>
        <w:r w:rsidR="00DD51F9" w:rsidRPr="00DD51F9">
          <w:rPr>
            <w:rFonts w:ascii="Times New Roman" w:hAnsi="Times New Roman"/>
            <w:sz w:val="24"/>
            <w:szCs w:val="24"/>
          </w:rPr>
          <w:t>floor to the surface</w:t>
        </w:r>
      </w:ins>
      <w:r w:rsidR="004129F3" w:rsidRPr="00DD51F9">
        <w:rPr>
          <w:rFonts w:ascii="Times New Roman" w:hAnsi="Times New Roman"/>
          <w:sz w:val="24"/>
          <w:szCs w:val="24"/>
        </w:rPr>
        <w:t xml:space="preserve">, and </w:t>
      </w:r>
      <w:ins w:id="59" w:author="MANALO CERVINIA VELASCO" w:date="2016-05-24T11:16:00Z">
        <w:r w:rsidR="006C1C4C" w:rsidRPr="00DD51F9">
          <w:rPr>
            <w:rFonts w:ascii="Times New Roman" w:hAnsi="Times New Roman"/>
            <w:sz w:val="24"/>
            <w:szCs w:val="24"/>
          </w:rPr>
          <w:t xml:space="preserve">were </w:t>
        </w:r>
      </w:ins>
      <w:r w:rsidR="009E1672" w:rsidRPr="00DD51F9">
        <w:rPr>
          <w:rFonts w:ascii="Times New Roman" w:hAnsi="Times New Roman"/>
          <w:sz w:val="24"/>
          <w:szCs w:val="24"/>
        </w:rPr>
        <w:t xml:space="preserve">fixed </w:t>
      </w:r>
      <w:r w:rsidR="00B4588A" w:rsidRPr="00715D16">
        <w:rPr>
          <w:rFonts w:ascii="Times New Roman" w:hAnsi="Times New Roman"/>
          <w:sz w:val="24"/>
          <w:szCs w:val="24"/>
        </w:rPr>
        <w:t xml:space="preserve">immediately </w:t>
      </w:r>
      <w:r w:rsidR="00870264" w:rsidRPr="00715D16">
        <w:rPr>
          <w:rFonts w:ascii="Times New Roman" w:hAnsi="Times New Roman"/>
          <w:sz w:val="24"/>
          <w:szCs w:val="24"/>
        </w:rPr>
        <w:t>with</w:t>
      </w:r>
      <w:r w:rsidR="008A448F" w:rsidRPr="00715D16">
        <w:rPr>
          <w:rFonts w:ascii="Times New Roman" w:hAnsi="Times New Roman"/>
          <w:sz w:val="24"/>
          <w:szCs w:val="24"/>
        </w:rPr>
        <w:t xml:space="preserve"> </w:t>
      </w:r>
      <w:r w:rsidR="00870264" w:rsidRPr="00715D16">
        <w:rPr>
          <w:rFonts w:ascii="Times New Roman" w:hAnsi="Times New Roman"/>
          <w:sz w:val="24"/>
          <w:szCs w:val="24"/>
        </w:rPr>
        <w:t>formaldehyde</w:t>
      </w:r>
      <w:r w:rsidR="008A448F" w:rsidRPr="00715D16">
        <w:rPr>
          <w:rFonts w:ascii="Times New Roman" w:hAnsi="Times New Roman"/>
          <w:sz w:val="24"/>
          <w:szCs w:val="24"/>
        </w:rPr>
        <w:t xml:space="preserve"> </w:t>
      </w:r>
      <w:r w:rsidR="009E1672" w:rsidRPr="00715D16">
        <w:rPr>
          <w:rFonts w:ascii="Times New Roman" w:hAnsi="Times New Roman"/>
          <w:sz w:val="24"/>
          <w:szCs w:val="24"/>
        </w:rPr>
        <w:t>on the ship</w:t>
      </w:r>
      <w:r w:rsidR="00B4588A" w:rsidRPr="00715D16">
        <w:rPr>
          <w:rFonts w:ascii="Times New Roman" w:hAnsi="Times New Roman"/>
          <w:sz w:val="24"/>
          <w:szCs w:val="24"/>
        </w:rPr>
        <w:t>.</w:t>
      </w:r>
      <w:r w:rsidR="00610550" w:rsidRPr="00610550">
        <w:rPr>
          <w:rFonts w:ascii="Times New Roman" w:hAnsi="Times New Roman"/>
          <w:sz w:val="24"/>
          <w:szCs w:val="24"/>
        </w:rPr>
        <w:t xml:space="preserve"> </w:t>
      </w:r>
    </w:p>
    <w:p w14:paraId="315FFCA0" w14:textId="77777777" w:rsidR="006366C5" w:rsidRDefault="006366C5" w:rsidP="00853066">
      <w:pPr>
        <w:snapToGrid w:val="0"/>
        <w:ind w:firstLine="709"/>
        <w:outlineLvl w:val="0"/>
        <w:rPr>
          <w:rFonts w:ascii="Times New Roman" w:hAnsi="Times New Roman"/>
          <w:sz w:val="24"/>
          <w:szCs w:val="24"/>
        </w:rPr>
      </w:pPr>
    </w:p>
    <w:p w14:paraId="55A1039A" w14:textId="2B064210" w:rsidR="009A748F" w:rsidRPr="00D72C12" w:rsidRDefault="00990CEC" w:rsidP="00853066">
      <w:pPr>
        <w:snapToGrid w:val="0"/>
        <w:ind w:firstLine="709"/>
        <w:outlineLvl w:val="0"/>
        <w:rPr>
          <w:rFonts w:ascii="Times New Roman" w:hAnsi="Times New Roman"/>
          <w:i/>
          <w:sz w:val="24"/>
          <w:szCs w:val="24"/>
        </w:rPr>
      </w:pPr>
      <w:r w:rsidRPr="00D72C12">
        <w:rPr>
          <w:rFonts w:ascii="Times New Roman" w:hAnsi="Times New Roman"/>
          <w:i/>
          <w:sz w:val="24"/>
          <w:szCs w:val="24"/>
        </w:rPr>
        <w:t>Sample treatment and analysis</w:t>
      </w:r>
    </w:p>
    <w:p w14:paraId="1EE1B95E" w14:textId="293C0C06" w:rsidR="006D0306" w:rsidRDefault="00FB5D56" w:rsidP="00853066">
      <w:pPr>
        <w:snapToGrid w:val="0"/>
        <w:ind w:firstLine="709"/>
        <w:outlineLvl w:val="0"/>
        <w:rPr>
          <w:rFonts w:ascii="Times New Roman" w:hAnsi="Times New Roman"/>
          <w:sz w:val="24"/>
          <w:szCs w:val="24"/>
        </w:rPr>
      </w:pPr>
      <w:r>
        <w:rPr>
          <w:rFonts w:ascii="Times New Roman" w:hAnsi="Times New Roman"/>
          <w:sz w:val="24"/>
          <w:szCs w:val="24"/>
        </w:rPr>
        <w:t xml:space="preserve">In </w:t>
      </w:r>
      <w:ins w:id="60" w:author="MANALO CERVINIA VELASCO" w:date="2016-05-24T11:17:00Z">
        <w:r w:rsidR="006C1C4C">
          <w:rPr>
            <w:rFonts w:ascii="Times New Roman" w:hAnsi="Times New Roman"/>
            <w:sz w:val="24"/>
            <w:szCs w:val="24"/>
          </w:rPr>
          <w:t xml:space="preserve">the </w:t>
        </w:r>
      </w:ins>
      <w:r>
        <w:rPr>
          <w:rFonts w:ascii="Times New Roman" w:hAnsi="Times New Roman"/>
          <w:sz w:val="24"/>
          <w:szCs w:val="24"/>
        </w:rPr>
        <w:t>laboratory</w:t>
      </w:r>
      <w:r w:rsidR="008268F9">
        <w:rPr>
          <w:rFonts w:ascii="Times New Roman" w:hAnsi="Times New Roman"/>
          <w:sz w:val="24"/>
          <w:szCs w:val="24"/>
        </w:rPr>
        <w:t>,</w:t>
      </w:r>
      <w:r>
        <w:rPr>
          <w:rFonts w:ascii="Times New Roman" w:hAnsi="Times New Roman"/>
          <w:sz w:val="24"/>
          <w:szCs w:val="24"/>
        </w:rPr>
        <w:t xml:space="preserve"> </w:t>
      </w:r>
      <w:r w:rsidR="008268F9">
        <w:rPr>
          <w:rFonts w:ascii="Times New Roman" w:hAnsi="Times New Roman"/>
          <w:sz w:val="24"/>
          <w:szCs w:val="24"/>
        </w:rPr>
        <w:t>s</w:t>
      </w:r>
      <w:r w:rsidR="00137E34">
        <w:rPr>
          <w:rFonts w:ascii="Times New Roman" w:hAnsi="Times New Roman"/>
          <w:sz w:val="24"/>
          <w:szCs w:val="24"/>
        </w:rPr>
        <w:t xml:space="preserve">urface water </w:t>
      </w:r>
      <w:r w:rsidR="00C64553">
        <w:rPr>
          <w:rFonts w:ascii="Times New Roman" w:hAnsi="Times New Roman"/>
          <w:sz w:val="24"/>
          <w:szCs w:val="24"/>
        </w:rPr>
        <w:t>s</w:t>
      </w:r>
      <w:r w:rsidR="00C64553" w:rsidRPr="00C64553">
        <w:rPr>
          <w:rFonts w:ascii="Times New Roman" w:hAnsi="Times New Roman"/>
          <w:sz w:val="24"/>
          <w:szCs w:val="24"/>
        </w:rPr>
        <w:t xml:space="preserve">amples fixed </w:t>
      </w:r>
      <w:ins w:id="61" w:author="MANALO CERVINIA VELASCO" w:date="2016-05-24T11:17:00Z">
        <w:r w:rsidR="006C1C4C">
          <w:rPr>
            <w:rFonts w:ascii="Times New Roman" w:hAnsi="Times New Roman"/>
            <w:sz w:val="24"/>
            <w:szCs w:val="24"/>
          </w:rPr>
          <w:t>with</w:t>
        </w:r>
      </w:ins>
      <w:r w:rsidR="006D7CF6">
        <w:rPr>
          <w:rFonts w:ascii="Times New Roman" w:hAnsi="Times New Roman"/>
          <w:sz w:val="24"/>
          <w:szCs w:val="24"/>
        </w:rPr>
        <w:t xml:space="preserve"> 1</w:t>
      </w:r>
      <w:r w:rsidR="00FF63BD">
        <w:rPr>
          <w:rFonts w:ascii="Times New Roman" w:hAnsi="Times New Roman"/>
          <w:sz w:val="24"/>
          <w:szCs w:val="24"/>
        </w:rPr>
        <w:t xml:space="preserve">% </w:t>
      </w:r>
      <w:proofErr w:type="spellStart"/>
      <w:r w:rsidR="00FF63BD">
        <w:rPr>
          <w:rFonts w:ascii="Times New Roman" w:hAnsi="Times New Roman"/>
          <w:sz w:val="24"/>
          <w:szCs w:val="24"/>
        </w:rPr>
        <w:t>glutaraldehyde</w:t>
      </w:r>
      <w:proofErr w:type="spellEnd"/>
      <w:r w:rsidR="001D2A0C">
        <w:rPr>
          <w:rFonts w:ascii="Times New Roman" w:hAnsi="Times New Roman"/>
          <w:sz w:val="24"/>
          <w:szCs w:val="24"/>
        </w:rPr>
        <w:t xml:space="preserve"> </w:t>
      </w:r>
      <w:r w:rsidR="007B59B0" w:rsidRPr="00C64553">
        <w:rPr>
          <w:rFonts w:ascii="Times New Roman" w:hAnsi="Times New Roman"/>
          <w:sz w:val="24"/>
          <w:szCs w:val="24"/>
        </w:rPr>
        <w:t>were</w:t>
      </w:r>
      <w:r w:rsidR="007B59B0" w:rsidRPr="00FB5D56">
        <w:rPr>
          <w:rFonts w:ascii="Times New Roman" w:hAnsi="Times New Roman"/>
          <w:sz w:val="24"/>
          <w:szCs w:val="24"/>
        </w:rPr>
        <w:t xml:space="preserve"> </w:t>
      </w:r>
      <w:r w:rsidR="0003232A">
        <w:rPr>
          <w:rFonts w:ascii="Times New Roman" w:hAnsi="Times New Roman"/>
          <w:sz w:val="24"/>
          <w:szCs w:val="24"/>
        </w:rPr>
        <w:t>observed</w:t>
      </w:r>
      <w:r w:rsidR="007B59B0">
        <w:rPr>
          <w:rFonts w:ascii="Times New Roman" w:hAnsi="Times New Roman"/>
          <w:sz w:val="24"/>
          <w:szCs w:val="24"/>
        </w:rPr>
        <w:t xml:space="preserve"> </w:t>
      </w:r>
      <w:r w:rsidR="007B59B0" w:rsidRPr="007B59B0">
        <w:rPr>
          <w:rFonts w:ascii="Times New Roman" w:hAnsi="Times New Roman"/>
          <w:sz w:val="24"/>
          <w:szCs w:val="24"/>
        </w:rPr>
        <w:t>with a microscope</w:t>
      </w:r>
      <w:r w:rsidR="00825F93">
        <w:rPr>
          <w:rFonts w:ascii="Times New Roman" w:hAnsi="Times New Roman"/>
          <w:sz w:val="24"/>
          <w:szCs w:val="24"/>
        </w:rPr>
        <w:t xml:space="preserve">, and cell </w:t>
      </w:r>
      <w:proofErr w:type="gramStart"/>
      <w:r w:rsidR="00825F93">
        <w:rPr>
          <w:rFonts w:ascii="Times New Roman" w:hAnsi="Times New Roman"/>
          <w:sz w:val="24"/>
          <w:szCs w:val="24"/>
        </w:rPr>
        <w:t xml:space="preserve">density of </w:t>
      </w:r>
      <w:proofErr w:type="spellStart"/>
      <w:r w:rsidR="00825F93">
        <w:rPr>
          <w:rFonts w:ascii="Times New Roman" w:hAnsi="Times New Roman"/>
          <w:sz w:val="24"/>
          <w:szCs w:val="24"/>
        </w:rPr>
        <w:t>phytoplanktons</w:t>
      </w:r>
      <w:proofErr w:type="spellEnd"/>
      <w:ins w:id="62" w:author="MANALO CERVINIA VELASCO" w:date="2016-05-24T11:17:00Z">
        <w:r w:rsidR="006C1C4C">
          <w:rPr>
            <w:rFonts w:ascii="Times New Roman" w:hAnsi="Times New Roman"/>
            <w:sz w:val="24"/>
            <w:szCs w:val="24"/>
          </w:rPr>
          <w:t xml:space="preserve"> were</w:t>
        </w:r>
        <w:proofErr w:type="gramEnd"/>
        <w:r w:rsidR="006C1C4C">
          <w:rPr>
            <w:rFonts w:ascii="Times New Roman" w:hAnsi="Times New Roman"/>
            <w:sz w:val="24"/>
            <w:szCs w:val="24"/>
          </w:rPr>
          <w:t xml:space="preserve"> determined</w:t>
        </w:r>
      </w:ins>
      <w:r w:rsidR="007B59B0">
        <w:rPr>
          <w:rFonts w:ascii="Times New Roman" w:hAnsi="Times New Roman"/>
          <w:sz w:val="24"/>
          <w:szCs w:val="24"/>
        </w:rPr>
        <w:t xml:space="preserve">. </w:t>
      </w:r>
      <w:r w:rsidR="00BA422C">
        <w:rPr>
          <w:rFonts w:ascii="Times New Roman" w:hAnsi="Times New Roman"/>
          <w:sz w:val="24"/>
          <w:szCs w:val="24"/>
        </w:rPr>
        <w:t xml:space="preserve">For </w:t>
      </w:r>
      <w:ins w:id="63" w:author="MANALO CERVINIA VELASCO" w:date="2016-05-24T11:17:00Z">
        <w:r w:rsidR="006C1C4C">
          <w:rPr>
            <w:rFonts w:ascii="Times New Roman" w:hAnsi="Times New Roman"/>
            <w:sz w:val="24"/>
            <w:szCs w:val="24"/>
          </w:rPr>
          <w:t xml:space="preserve">the </w:t>
        </w:r>
      </w:ins>
      <w:r w:rsidR="00BA422C" w:rsidRPr="00BA422C">
        <w:rPr>
          <w:rFonts w:ascii="Times New Roman" w:hAnsi="Times New Roman"/>
          <w:sz w:val="24"/>
          <w:szCs w:val="24"/>
        </w:rPr>
        <w:t xml:space="preserve">determination of </w:t>
      </w:r>
      <w:r w:rsidR="008B41CB" w:rsidRPr="008B41CB">
        <w:rPr>
          <w:rFonts w:ascii="Times New Roman" w:hAnsi="Times New Roman"/>
          <w:sz w:val="24"/>
          <w:szCs w:val="24"/>
        </w:rPr>
        <w:t xml:space="preserve">chlorophyll </w:t>
      </w:r>
      <w:r w:rsidR="008B41CB" w:rsidRPr="008B41CB">
        <w:rPr>
          <w:rFonts w:ascii="Times New Roman" w:hAnsi="Times New Roman"/>
          <w:i/>
          <w:sz w:val="24"/>
          <w:szCs w:val="24"/>
        </w:rPr>
        <w:t>a</w:t>
      </w:r>
      <w:r w:rsidR="008B41CB" w:rsidRPr="008B41CB">
        <w:rPr>
          <w:rFonts w:ascii="Times New Roman" w:hAnsi="Times New Roman"/>
          <w:sz w:val="24"/>
          <w:szCs w:val="24"/>
        </w:rPr>
        <w:t xml:space="preserve"> (</w:t>
      </w:r>
      <w:proofErr w:type="spellStart"/>
      <w:r w:rsidR="008B41CB" w:rsidRPr="008B41CB">
        <w:rPr>
          <w:rFonts w:ascii="Times New Roman" w:hAnsi="Times New Roman"/>
          <w:sz w:val="24"/>
          <w:szCs w:val="24"/>
        </w:rPr>
        <w:t>Chl</w:t>
      </w:r>
      <w:r w:rsidR="00352607">
        <w:rPr>
          <w:rFonts w:ascii="Times New Roman" w:hAnsi="Times New Roman"/>
          <w:sz w:val="24"/>
          <w:szCs w:val="24"/>
        </w:rPr>
        <w:t>.</w:t>
      </w:r>
      <w:r w:rsidR="008B41CB" w:rsidRPr="000E2326">
        <w:rPr>
          <w:rFonts w:ascii="Times New Roman" w:hAnsi="Times New Roman"/>
          <w:i/>
          <w:sz w:val="24"/>
          <w:szCs w:val="24"/>
        </w:rPr>
        <w:t>a</w:t>
      </w:r>
      <w:proofErr w:type="spellEnd"/>
      <w:r w:rsidR="008B41CB" w:rsidRPr="008B41CB">
        <w:rPr>
          <w:rFonts w:ascii="Times New Roman" w:hAnsi="Times New Roman"/>
          <w:sz w:val="24"/>
          <w:szCs w:val="24"/>
        </w:rPr>
        <w:t>)</w:t>
      </w:r>
      <w:r w:rsidR="00BA422C" w:rsidRPr="00BA422C">
        <w:rPr>
          <w:rFonts w:ascii="Times New Roman" w:hAnsi="Times New Roman"/>
          <w:sz w:val="24"/>
          <w:szCs w:val="24"/>
        </w:rPr>
        <w:t xml:space="preserve"> concentration, </w:t>
      </w:r>
      <w:r w:rsidR="00A07CFA">
        <w:rPr>
          <w:rFonts w:ascii="Times New Roman" w:hAnsi="Times New Roman"/>
          <w:sz w:val="24"/>
          <w:szCs w:val="24"/>
        </w:rPr>
        <w:t>30</w:t>
      </w:r>
      <w:r w:rsidR="00BA422C" w:rsidRPr="00BA422C">
        <w:rPr>
          <w:rFonts w:ascii="Times New Roman" w:hAnsi="Times New Roman"/>
          <w:sz w:val="24"/>
          <w:szCs w:val="24"/>
        </w:rPr>
        <w:t xml:space="preserve">0 ml of water </w:t>
      </w:r>
      <w:r w:rsidR="005C64FA">
        <w:rPr>
          <w:rFonts w:ascii="Times New Roman" w:hAnsi="Times New Roman"/>
          <w:sz w:val="24"/>
          <w:szCs w:val="24"/>
        </w:rPr>
        <w:t xml:space="preserve">samples </w:t>
      </w:r>
      <w:r w:rsidR="00BA422C" w:rsidRPr="00BA422C">
        <w:rPr>
          <w:rFonts w:ascii="Times New Roman" w:hAnsi="Times New Roman"/>
          <w:sz w:val="24"/>
          <w:szCs w:val="24"/>
        </w:rPr>
        <w:t xml:space="preserve">were filtered through glass-fiber filters (GF/F, </w:t>
      </w:r>
      <w:proofErr w:type="spellStart"/>
      <w:r w:rsidR="00BA422C" w:rsidRPr="00BA422C">
        <w:rPr>
          <w:rFonts w:ascii="Times New Roman" w:hAnsi="Times New Roman"/>
          <w:sz w:val="24"/>
          <w:szCs w:val="24"/>
        </w:rPr>
        <w:t>Whatman</w:t>
      </w:r>
      <w:proofErr w:type="spellEnd"/>
      <w:r w:rsidR="00BA422C" w:rsidRPr="00BA422C">
        <w:rPr>
          <w:rFonts w:ascii="Times New Roman" w:hAnsi="Times New Roman"/>
          <w:sz w:val="24"/>
          <w:szCs w:val="24"/>
        </w:rPr>
        <w:t xml:space="preserve">, </w:t>
      </w:r>
      <w:proofErr w:type="spellStart"/>
      <w:r w:rsidR="00BA422C" w:rsidRPr="00BA422C">
        <w:rPr>
          <w:rFonts w:ascii="Times New Roman" w:hAnsi="Times New Roman"/>
          <w:sz w:val="24"/>
          <w:szCs w:val="24"/>
        </w:rPr>
        <w:t>Maidstone</w:t>
      </w:r>
      <w:proofErr w:type="spellEnd"/>
      <w:r w:rsidR="00BA422C" w:rsidRPr="00BA422C">
        <w:rPr>
          <w:rFonts w:ascii="Times New Roman" w:hAnsi="Times New Roman"/>
          <w:sz w:val="24"/>
          <w:szCs w:val="24"/>
        </w:rPr>
        <w:t>, UK)</w:t>
      </w:r>
      <w:r w:rsidR="001A69B4">
        <w:rPr>
          <w:rFonts w:ascii="Times New Roman" w:hAnsi="Times New Roman"/>
          <w:sz w:val="24"/>
          <w:szCs w:val="24"/>
        </w:rPr>
        <w:t xml:space="preserve">, </w:t>
      </w:r>
      <w:ins w:id="64" w:author="MANALO CERVINIA VELASCO" w:date="2016-05-24T11:23:00Z">
        <w:r w:rsidR="00810903">
          <w:rPr>
            <w:rFonts w:ascii="Times New Roman" w:hAnsi="Times New Roman"/>
            <w:sz w:val="24"/>
            <w:szCs w:val="24"/>
          </w:rPr>
          <w:t xml:space="preserve">and </w:t>
        </w:r>
      </w:ins>
      <w:r w:rsidR="00175B82" w:rsidRPr="00175B82">
        <w:rPr>
          <w:rFonts w:ascii="Times New Roman" w:hAnsi="Times New Roman"/>
          <w:sz w:val="24"/>
          <w:szCs w:val="24"/>
        </w:rPr>
        <w:t xml:space="preserve">the residues on the filters were extracted with 10 ml of 90% acetone in dark conditions at -20°C for </w:t>
      </w:r>
      <w:r w:rsidR="00CB24D7">
        <w:rPr>
          <w:rFonts w:ascii="Times New Roman" w:hAnsi="Times New Roman"/>
          <w:sz w:val="24"/>
          <w:szCs w:val="24"/>
        </w:rPr>
        <w:t>16-</w:t>
      </w:r>
      <w:r w:rsidR="00175B82" w:rsidRPr="00175B82">
        <w:rPr>
          <w:rFonts w:ascii="Times New Roman" w:hAnsi="Times New Roman"/>
          <w:sz w:val="24"/>
          <w:szCs w:val="24"/>
        </w:rPr>
        <w:t xml:space="preserve">24 hours. The extracts were </w:t>
      </w:r>
      <w:proofErr w:type="spellStart"/>
      <w:r w:rsidR="00175B82" w:rsidRPr="00175B82">
        <w:rPr>
          <w:rFonts w:ascii="Times New Roman" w:hAnsi="Times New Roman"/>
          <w:sz w:val="24"/>
          <w:szCs w:val="24"/>
        </w:rPr>
        <w:t>sonicated</w:t>
      </w:r>
      <w:proofErr w:type="spellEnd"/>
      <w:r w:rsidR="00175B82" w:rsidRPr="00175B82">
        <w:rPr>
          <w:rFonts w:ascii="Times New Roman" w:hAnsi="Times New Roman"/>
          <w:sz w:val="24"/>
          <w:szCs w:val="24"/>
        </w:rPr>
        <w:t xml:space="preserve"> for 20 min, and their </w:t>
      </w:r>
      <w:proofErr w:type="spellStart"/>
      <w:r w:rsidR="00A43D29" w:rsidRPr="008B41CB">
        <w:rPr>
          <w:rFonts w:ascii="Times New Roman" w:hAnsi="Times New Roman"/>
          <w:sz w:val="24"/>
          <w:szCs w:val="24"/>
        </w:rPr>
        <w:t>Chl</w:t>
      </w:r>
      <w:r w:rsidR="00A43D29">
        <w:rPr>
          <w:rFonts w:ascii="Times New Roman" w:hAnsi="Times New Roman"/>
          <w:sz w:val="24"/>
          <w:szCs w:val="24"/>
        </w:rPr>
        <w:t>.</w:t>
      </w:r>
      <w:r w:rsidR="00A43D29" w:rsidRPr="000E2326">
        <w:rPr>
          <w:rFonts w:ascii="Times New Roman" w:hAnsi="Times New Roman"/>
          <w:i/>
          <w:sz w:val="24"/>
          <w:szCs w:val="24"/>
        </w:rPr>
        <w:t>a</w:t>
      </w:r>
      <w:proofErr w:type="spellEnd"/>
      <w:r w:rsidR="00A43D29" w:rsidRPr="00175B82">
        <w:rPr>
          <w:rFonts w:ascii="Times New Roman" w:hAnsi="Times New Roman"/>
          <w:sz w:val="24"/>
          <w:szCs w:val="24"/>
        </w:rPr>
        <w:t xml:space="preserve"> </w:t>
      </w:r>
      <w:r w:rsidR="00175B82" w:rsidRPr="00175B82">
        <w:rPr>
          <w:rFonts w:ascii="Times New Roman" w:hAnsi="Times New Roman"/>
          <w:sz w:val="24"/>
          <w:szCs w:val="24"/>
        </w:rPr>
        <w:t xml:space="preserve">concentrations were determined </w:t>
      </w:r>
      <w:proofErr w:type="spellStart"/>
      <w:r w:rsidR="00175B82" w:rsidRPr="00175B82">
        <w:rPr>
          <w:rFonts w:ascii="Times New Roman" w:hAnsi="Times New Roman"/>
          <w:sz w:val="24"/>
          <w:szCs w:val="24"/>
        </w:rPr>
        <w:t>fluorophotometrically</w:t>
      </w:r>
      <w:proofErr w:type="spellEnd"/>
      <w:r w:rsidR="00175B82" w:rsidRPr="00175B82">
        <w:rPr>
          <w:rFonts w:ascii="Times New Roman" w:hAnsi="Times New Roman"/>
          <w:sz w:val="24"/>
          <w:szCs w:val="24"/>
        </w:rPr>
        <w:t xml:space="preserve"> (10-AU-5, Turner Designs, Sunnyva</w:t>
      </w:r>
      <w:r w:rsidR="00E80BFA">
        <w:rPr>
          <w:rFonts w:ascii="Times New Roman" w:hAnsi="Times New Roman"/>
          <w:sz w:val="24"/>
          <w:szCs w:val="24"/>
        </w:rPr>
        <w:t>le, CA, USA), according to</w:t>
      </w:r>
      <w:r w:rsidR="00097EB3">
        <w:rPr>
          <w:rFonts w:ascii="Times New Roman" w:hAnsi="Times New Roman"/>
          <w:sz w:val="24"/>
          <w:szCs w:val="24"/>
        </w:rPr>
        <w:t xml:space="preserve"> </w:t>
      </w:r>
      <w:proofErr w:type="spellStart"/>
      <w:r w:rsidR="00A43D29">
        <w:rPr>
          <w:rFonts w:ascii="Times New Roman" w:hAnsi="Times New Roman"/>
          <w:sz w:val="24"/>
          <w:szCs w:val="24"/>
        </w:rPr>
        <w:t>Welschmeyer</w:t>
      </w:r>
      <w:proofErr w:type="spellEnd"/>
      <w:r w:rsidR="00175B82" w:rsidRPr="00175B82">
        <w:rPr>
          <w:rFonts w:ascii="Times New Roman" w:hAnsi="Times New Roman"/>
          <w:sz w:val="24"/>
          <w:szCs w:val="24"/>
        </w:rPr>
        <w:t xml:space="preserve"> method</w:t>
      </w:r>
      <w:r w:rsidR="00097EB3">
        <w:rPr>
          <w:rFonts w:ascii="Times New Roman" w:hAnsi="Times New Roman"/>
          <w:sz w:val="24"/>
          <w:szCs w:val="24"/>
        </w:rPr>
        <w:t xml:space="preserve"> [13]</w:t>
      </w:r>
      <w:r w:rsidR="00175B82" w:rsidRPr="00175B82">
        <w:rPr>
          <w:rFonts w:ascii="Times New Roman" w:hAnsi="Times New Roman"/>
          <w:sz w:val="24"/>
          <w:szCs w:val="24"/>
        </w:rPr>
        <w:t>.</w:t>
      </w:r>
      <w:r w:rsidR="00ED1CC4">
        <w:rPr>
          <w:rFonts w:ascii="Times New Roman" w:hAnsi="Times New Roman"/>
          <w:sz w:val="24"/>
          <w:szCs w:val="24"/>
        </w:rPr>
        <w:t xml:space="preserve"> </w:t>
      </w:r>
      <w:r w:rsidR="00255AEA" w:rsidRPr="0081704E">
        <w:rPr>
          <w:rFonts w:ascii="Times New Roman" w:hAnsi="Times New Roman"/>
          <w:sz w:val="24"/>
          <w:szCs w:val="24"/>
        </w:rPr>
        <w:t>F</w:t>
      </w:r>
      <w:r w:rsidR="00106A84" w:rsidRPr="0081704E">
        <w:rPr>
          <w:rFonts w:ascii="Times New Roman" w:hAnsi="Times New Roman"/>
          <w:sz w:val="24"/>
          <w:szCs w:val="24"/>
        </w:rPr>
        <w:t xml:space="preserve">or </w:t>
      </w:r>
      <w:r w:rsidR="00255AEA" w:rsidRPr="0081704E">
        <w:rPr>
          <w:rFonts w:ascii="Times New Roman" w:hAnsi="Times New Roman"/>
          <w:sz w:val="24"/>
          <w:szCs w:val="24"/>
        </w:rPr>
        <w:t>the estimation of the primary production, the water samples</w:t>
      </w:r>
      <w:r w:rsidR="00106A84" w:rsidRPr="0081704E">
        <w:rPr>
          <w:rFonts w:ascii="Times New Roman" w:hAnsi="Times New Roman"/>
          <w:sz w:val="24"/>
          <w:szCs w:val="24"/>
        </w:rPr>
        <w:t xml:space="preserve"> were filtered through a </w:t>
      </w:r>
      <w:r w:rsidR="00C53709" w:rsidRPr="0081704E">
        <w:rPr>
          <w:rFonts w:ascii="Times New Roman" w:hAnsi="Times New Roman"/>
          <w:sz w:val="24"/>
          <w:szCs w:val="24"/>
        </w:rPr>
        <w:t>22</w:t>
      </w:r>
      <w:r w:rsidR="00106A84" w:rsidRPr="0081704E">
        <w:rPr>
          <w:rFonts w:ascii="Times New Roman" w:hAnsi="Times New Roman"/>
          <w:sz w:val="24"/>
          <w:szCs w:val="24"/>
        </w:rPr>
        <w:t xml:space="preserve">0 </w:t>
      </w:r>
      <w:r w:rsidR="00030962" w:rsidRPr="0081704E">
        <w:rPr>
          <w:rFonts w:ascii="Times New Roman" w:hAnsi="Times New Roman"/>
          <w:sz w:val="24"/>
          <w:szCs w:val="24"/>
        </w:rPr>
        <w:t>µm</w:t>
      </w:r>
      <w:r w:rsidR="00106A84" w:rsidRPr="0081704E">
        <w:rPr>
          <w:rFonts w:ascii="Times New Roman" w:hAnsi="Times New Roman"/>
          <w:sz w:val="24"/>
          <w:szCs w:val="24"/>
        </w:rPr>
        <w:t xml:space="preserve"> mesh</w:t>
      </w:r>
      <w:r w:rsidR="00830CB0" w:rsidRPr="0081704E">
        <w:rPr>
          <w:rFonts w:ascii="Times New Roman" w:hAnsi="Times New Roman"/>
          <w:sz w:val="24"/>
          <w:szCs w:val="24"/>
        </w:rPr>
        <w:t xml:space="preserve"> </w:t>
      </w:r>
      <w:r w:rsidR="00106A84" w:rsidRPr="0081704E">
        <w:rPr>
          <w:rFonts w:ascii="Times New Roman" w:hAnsi="Times New Roman"/>
          <w:sz w:val="24"/>
          <w:szCs w:val="24"/>
        </w:rPr>
        <w:t>screen to remove large zooplankton and</w:t>
      </w:r>
      <w:ins w:id="65" w:author="MANALO CERVINIA VELASCO" w:date="2016-05-24T11:23:00Z">
        <w:r w:rsidR="00810903">
          <w:rPr>
            <w:rFonts w:ascii="Times New Roman" w:hAnsi="Times New Roman"/>
            <w:sz w:val="24"/>
            <w:szCs w:val="24"/>
          </w:rPr>
          <w:t xml:space="preserve"> were</w:t>
        </w:r>
      </w:ins>
      <w:r w:rsidR="00830CB0" w:rsidRPr="0081704E">
        <w:rPr>
          <w:rFonts w:ascii="Times New Roman" w:hAnsi="Times New Roman"/>
          <w:sz w:val="24"/>
          <w:szCs w:val="24"/>
        </w:rPr>
        <w:t xml:space="preserve"> transferred into </w:t>
      </w:r>
      <w:r w:rsidR="004237C0" w:rsidRPr="0081704E">
        <w:rPr>
          <w:rFonts w:ascii="Times New Roman" w:hAnsi="Times New Roman"/>
          <w:sz w:val="24"/>
          <w:szCs w:val="24"/>
        </w:rPr>
        <w:t>500 mL</w:t>
      </w:r>
      <w:r w:rsidR="00106A84" w:rsidRPr="0081704E">
        <w:rPr>
          <w:rFonts w:ascii="Times New Roman" w:hAnsi="Times New Roman"/>
          <w:sz w:val="24"/>
          <w:szCs w:val="24"/>
        </w:rPr>
        <w:t xml:space="preserve"> polycarbonate bottles</w:t>
      </w:r>
      <w:ins w:id="66" w:author="MANALO CERVINIA VELASCO" w:date="2016-05-24T17:51:00Z">
        <w:r w:rsidR="00066CB8">
          <w:rPr>
            <w:rFonts w:ascii="Times New Roman" w:hAnsi="Times New Roman"/>
            <w:sz w:val="24"/>
            <w:szCs w:val="24"/>
          </w:rPr>
          <w:t>, wherein</w:t>
        </w:r>
      </w:ins>
      <w:r w:rsidR="00C6629F" w:rsidRPr="0081704E">
        <w:rPr>
          <w:rFonts w:ascii="Times New Roman" w:hAnsi="Times New Roman"/>
          <w:sz w:val="24"/>
          <w:szCs w:val="24"/>
        </w:rPr>
        <w:t xml:space="preserve"> </w:t>
      </w:r>
      <w:r w:rsidR="00210221" w:rsidRPr="0081704E">
        <w:rPr>
          <w:rFonts w:ascii="Times New Roman" w:hAnsi="Times New Roman"/>
          <w:sz w:val="24"/>
          <w:szCs w:val="24"/>
        </w:rPr>
        <w:t xml:space="preserve">light intensity </w:t>
      </w:r>
      <w:r w:rsidR="00AE20BD" w:rsidRPr="0081704E">
        <w:rPr>
          <w:rFonts w:ascii="Times New Roman" w:hAnsi="Times New Roman"/>
          <w:sz w:val="24"/>
          <w:szCs w:val="24"/>
        </w:rPr>
        <w:t>(50 and 10%)</w:t>
      </w:r>
      <w:ins w:id="67" w:author="MANALO CERVINIA VELASCO" w:date="2016-05-24T11:23:00Z">
        <w:r w:rsidR="00810903">
          <w:rPr>
            <w:rFonts w:ascii="Times New Roman" w:hAnsi="Times New Roman"/>
            <w:sz w:val="24"/>
            <w:szCs w:val="24"/>
          </w:rPr>
          <w:t xml:space="preserve"> </w:t>
        </w:r>
      </w:ins>
      <w:ins w:id="68" w:author="MANALO CERVINIA VELASCO" w:date="2016-05-24T17:51:00Z">
        <w:r w:rsidR="00066CB8">
          <w:rPr>
            <w:rFonts w:ascii="Times New Roman" w:hAnsi="Times New Roman"/>
            <w:sz w:val="24"/>
            <w:szCs w:val="24"/>
          </w:rPr>
          <w:t xml:space="preserve">was </w:t>
        </w:r>
      </w:ins>
      <w:ins w:id="69" w:author="MANALO CERVINIA VELASCO" w:date="2016-05-24T11:23:00Z">
        <w:r w:rsidR="00810903" w:rsidRPr="0081704E">
          <w:rPr>
            <w:rFonts w:ascii="Times New Roman" w:hAnsi="Times New Roman"/>
            <w:sz w:val="24"/>
            <w:szCs w:val="24"/>
          </w:rPr>
          <w:t>regulated</w:t>
        </w:r>
      </w:ins>
      <w:r w:rsidR="00AE20BD" w:rsidRPr="0081704E">
        <w:rPr>
          <w:rFonts w:ascii="Times New Roman" w:hAnsi="Times New Roman"/>
          <w:sz w:val="24"/>
          <w:szCs w:val="24"/>
        </w:rPr>
        <w:t xml:space="preserve"> </w:t>
      </w:r>
      <w:r w:rsidR="00C6629F" w:rsidRPr="0081704E">
        <w:rPr>
          <w:rFonts w:ascii="Times New Roman" w:hAnsi="Times New Roman"/>
          <w:sz w:val="24"/>
          <w:szCs w:val="24"/>
        </w:rPr>
        <w:t xml:space="preserve">by density filters. </w:t>
      </w:r>
      <w:r w:rsidR="007243B0" w:rsidRPr="0081704E">
        <w:rPr>
          <w:rFonts w:ascii="Times New Roman" w:hAnsi="Times New Roman"/>
          <w:sz w:val="24"/>
          <w:szCs w:val="24"/>
        </w:rPr>
        <w:t xml:space="preserve">After the addition of </w:t>
      </w:r>
      <w:r w:rsidR="0097335B" w:rsidRPr="0081704E">
        <w:rPr>
          <w:rFonts w:ascii="Times New Roman" w:hAnsi="Times New Roman"/>
          <w:sz w:val="24"/>
          <w:szCs w:val="24"/>
        </w:rPr>
        <w:t>NaH</w:t>
      </w:r>
      <w:r w:rsidR="0097335B" w:rsidRPr="0081704E">
        <w:rPr>
          <w:rFonts w:ascii="Times New Roman" w:hAnsi="Times New Roman"/>
          <w:sz w:val="24"/>
          <w:szCs w:val="24"/>
          <w:vertAlign w:val="superscript"/>
        </w:rPr>
        <w:t>13</w:t>
      </w:r>
      <w:r w:rsidR="0097335B" w:rsidRPr="0081704E">
        <w:rPr>
          <w:rFonts w:ascii="Times New Roman" w:hAnsi="Times New Roman"/>
          <w:sz w:val="24"/>
          <w:szCs w:val="24"/>
        </w:rPr>
        <w:t>CO</w:t>
      </w:r>
      <w:r w:rsidR="0097335B" w:rsidRPr="0081704E">
        <w:rPr>
          <w:rFonts w:ascii="Times New Roman" w:hAnsi="Times New Roman"/>
          <w:sz w:val="24"/>
          <w:szCs w:val="24"/>
          <w:vertAlign w:val="subscript"/>
        </w:rPr>
        <w:t>3</w:t>
      </w:r>
      <w:r w:rsidR="007243B0" w:rsidRPr="0081704E">
        <w:rPr>
          <w:rFonts w:ascii="Times New Roman" w:hAnsi="Times New Roman"/>
          <w:sz w:val="24"/>
          <w:szCs w:val="24"/>
        </w:rPr>
        <w:t xml:space="preserve">, </w:t>
      </w:r>
      <w:r w:rsidR="00842A27" w:rsidRPr="0081704E">
        <w:rPr>
          <w:rFonts w:ascii="Times New Roman" w:hAnsi="Times New Roman"/>
          <w:sz w:val="24"/>
          <w:szCs w:val="24"/>
        </w:rPr>
        <w:t xml:space="preserve">the </w:t>
      </w:r>
      <w:r w:rsidR="004F3E79" w:rsidRPr="0081704E">
        <w:rPr>
          <w:rFonts w:ascii="Times New Roman" w:hAnsi="Times New Roman"/>
          <w:sz w:val="24"/>
          <w:szCs w:val="24"/>
        </w:rPr>
        <w:t>bottles were incubated</w:t>
      </w:r>
      <w:r w:rsidR="005E3B71" w:rsidRPr="0081704E">
        <w:rPr>
          <w:rFonts w:ascii="Times New Roman" w:hAnsi="Times New Roman"/>
          <w:sz w:val="24"/>
          <w:szCs w:val="24"/>
        </w:rPr>
        <w:t xml:space="preserve"> </w:t>
      </w:r>
      <w:r w:rsidR="00FC3D7D" w:rsidRPr="0081704E">
        <w:rPr>
          <w:rFonts w:ascii="Times New Roman" w:hAnsi="Times New Roman"/>
          <w:sz w:val="24"/>
          <w:szCs w:val="24"/>
        </w:rPr>
        <w:t xml:space="preserve">immediately </w:t>
      </w:r>
      <w:r w:rsidR="005E3B71" w:rsidRPr="0081704E">
        <w:rPr>
          <w:rFonts w:ascii="Times New Roman" w:hAnsi="Times New Roman"/>
          <w:sz w:val="24"/>
          <w:szCs w:val="24"/>
        </w:rPr>
        <w:t xml:space="preserve">in a </w:t>
      </w:r>
      <w:r w:rsidR="00FD74FC" w:rsidRPr="0081704E">
        <w:rPr>
          <w:rFonts w:ascii="Times New Roman" w:hAnsi="Times New Roman"/>
          <w:sz w:val="24"/>
          <w:szCs w:val="24"/>
        </w:rPr>
        <w:t xml:space="preserve">culture tank </w:t>
      </w:r>
      <w:r w:rsidR="00EA34A3" w:rsidRPr="0081704E">
        <w:rPr>
          <w:rFonts w:ascii="Times New Roman" w:hAnsi="Times New Roman"/>
          <w:sz w:val="24"/>
          <w:szCs w:val="24"/>
        </w:rPr>
        <w:t xml:space="preserve">at situ temperature </w:t>
      </w:r>
      <w:r w:rsidR="00FD74FC" w:rsidRPr="0081704E">
        <w:rPr>
          <w:rFonts w:ascii="Times New Roman" w:hAnsi="Times New Roman"/>
          <w:sz w:val="24"/>
          <w:szCs w:val="24"/>
        </w:rPr>
        <w:t xml:space="preserve">with </w:t>
      </w:r>
      <w:r w:rsidR="0017219B">
        <w:rPr>
          <w:rFonts w:ascii="Times New Roman" w:hAnsi="Times New Roman"/>
          <w:sz w:val="24"/>
          <w:szCs w:val="24"/>
        </w:rPr>
        <w:t>ca.</w:t>
      </w:r>
      <w:r w:rsidR="00F14C1D">
        <w:rPr>
          <w:rFonts w:ascii="Times New Roman" w:hAnsi="Times New Roman"/>
          <w:sz w:val="24"/>
          <w:szCs w:val="24"/>
        </w:rPr>
        <w:t xml:space="preserve"> 200 µ</w:t>
      </w:r>
      <w:proofErr w:type="spellStart"/>
      <w:r w:rsidR="00F14C1D">
        <w:rPr>
          <w:rFonts w:ascii="Times New Roman" w:hAnsi="Times New Roman"/>
          <w:sz w:val="24"/>
          <w:szCs w:val="24"/>
        </w:rPr>
        <w:t>mol</w:t>
      </w:r>
      <w:proofErr w:type="spellEnd"/>
      <w:r w:rsidR="00F14C1D">
        <w:rPr>
          <w:rFonts w:ascii="Times New Roman" w:hAnsi="Times New Roman"/>
          <w:sz w:val="24"/>
          <w:szCs w:val="24"/>
        </w:rPr>
        <w:t>-photons/</w:t>
      </w:r>
      <w:r w:rsidR="004B2470" w:rsidRPr="0081704E">
        <w:rPr>
          <w:rFonts w:ascii="Times New Roman" w:hAnsi="Times New Roman"/>
          <w:sz w:val="24"/>
          <w:szCs w:val="24"/>
        </w:rPr>
        <w:t>m</w:t>
      </w:r>
      <w:r w:rsidR="004B2470" w:rsidRPr="0081704E">
        <w:rPr>
          <w:rFonts w:ascii="Times New Roman" w:hAnsi="Times New Roman"/>
          <w:sz w:val="24"/>
          <w:szCs w:val="24"/>
          <w:vertAlign w:val="superscript"/>
        </w:rPr>
        <w:t>2</w:t>
      </w:r>
      <w:r w:rsidR="00BE3525">
        <w:rPr>
          <w:rFonts w:ascii="Times New Roman" w:hAnsi="Times New Roman"/>
          <w:sz w:val="24"/>
          <w:szCs w:val="24"/>
        </w:rPr>
        <w:t>/</w:t>
      </w:r>
      <w:r w:rsidR="004B2470" w:rsidRPr="0081704E">
        <w:rPr>
          <w:rFonts w:ascii="Times New Roman" w:hAnsi="Times New Roman"/>
          <w:sz w:val="24"/>
          <w:szCs w:val="24"/>
        </w:rPr>
        <w:t xml:space="preserve">sec of </w:t>
      </w:r>
      <w:r w:rsidR="00027BBF" w:rsidRPr="0081704E">
        <w:rPr>
          <w:rFonts w:ascii="Times New Roman" w:hAnsi="Times New Roman"/>
          <w:sz w:val="24"/>
          <w:szCs w:val="24"/>
        </w:rPr>
        <w:t>light intensity</w:t>
      </w:r>
      <w:r w:rsidR="00035B59" w:rsidRPr="0081704E">
        <w:rPr>
          <w:rFonts w:ascii="Times New Roman" w:hAnsi="Times New Roman"/>
          <w:sz w:val="24"/>
          <w:szCs w:val="24"/>
        </w:rPr>
        <w:t xml:space="preserve"> for four hours</w:t>
      </w:r>
      <w:r w:rsidR="00027BBF" w:rsidRPr="0081704E">
        <w:rPr>
          <w:rFonts w:ascii="Times New Roman" w:hAnsi="Times New Roman"/>
          <w:sz w:val="24"/>
          <w:szCs w:val="24"/>
        </w:rPr>
        <w:t xml:space="preserve">. </w:t>
      </w:r>
      <w:r w:rsidR="00154E85" w:rsidRPr="0081704E">
        <w:rPr>
          <w:rFonts w:ascii="Times New Roman" w:hAnsi="Times New Roman"/>
          <w:sz w:val="24"/>
          <w:szCs w:val="24"/>
        </w:rPr>
        <w:t xml:space="preserve">After incubation, </w:t>
      </w:r>
      <w:r w:rsidR="00EE1115" w:rsidRPr="0081704E">
        <w:rPr>
          <w:rFonts w:ascii="Times New Roman" w:hAnsi="Times New Roman"/>
          <w:sz w:val="24"/>
          <w:szCs w:val="24"/>
        </w:rPr>
        <w:t xml:space="preserve">the samples were filtered through </w:t>
      </w:r>
      <w:proofErr w:type="spellStart"/>
      <w:r w:rsidR="00EE1115" w:rsidRPr="0081704E">
        <w:rPr>
          <w:rFonts w:ascii="Times New Roman" w:hAnsi="Times New Roman"/>
          <w:sz w:val="24"/>
          <w:szCs w:val="24"/>
        </w:rPr>
        <w:t>precombusted</w:t>
      </w:r>
      <w:proofErr w:type="spellEnd"/>
      <w:r w:rsidR="00EE1115" w:rsidRPr="0081704E">
        <w:rPr>
          <w:rFonts w:ascii="Times New Roman" w:hAnsi="Times New Roman"/>
          <w:sz w:val="24"/>
          <w:szCs w:val="24"/>
        </w:rPr>
        <w:t xml:space="preserve"> GF/F filter</w:t>
      </w:r>
      <w:r w:rsidR="00185DD0" w:rsidRPr="0081704E">
        <w:rPr>
          <w:rFonts w:ascii="Times New Roman" w:hAnsi="Times New Roman"/>
          <w:sz w:val="24"/>
          <w:szCs w:val="24"/>
        </w:rPr>
        <w:t>s</w:t>
      </w:r>
      <w:r w:rsidR="00EE1115" w:rsidRPr="0081704E">
        <w:rPr>
          <w:rFonts w:ascii="Times New Roman" w:hAnsi="Times New Roman"/>
          <w:sz w:val="24"/>
          <w:szCs w:val="24"/>
        </w:rPr>
        <w:t xml:space="preserve"> (450°C for 4 h)</w:t>
      </w:r>
      <w:r w:rsidR="00C6580C" w:rsidRPr="0081704E">
        <w:rPr>
          <w:rFonts w:ascii="Times New Roman" w:hAnsi="Times New Roman"/>
          <w:sz w:val="24"/>
          <w:szCs w:val="24"/>
        </w:rPr>
        <w:t xml:space="preserve">, </w:t>
      </w:r>
      <w:r w:rsidR="00E77931" w:rsidRPr="0081704E">
        <w:rPr>
          <w:rFonts w:ascii="Times New Roman" w:hAnsi="Times New Roman"/>
          <w:sz w:val="24"/>
          <w:szCs w:val="24"/>
        </w:rPr>
        <w:t>treate</w:t>
      </w:r>
      <w:r w:rsidR="00E77931" w:rsidRPr="00CF7AC4">
        <w:rPr>
          <w:rFonts w:ascii="Times New Roman" w:hAnsi="Times New Roman"/>
          <w:sz w:val="24"/>
          <w:szCs w:val="24"/>
        </w:rPr>
        <w:t xml:space="preserve">d with </w:t>
      </w:r>
      <w:r w:rsidR="00311594" w:rsidRPr="00CF7AC4">
        <w:rPr>
          <w:rFonts w:ascii="Times New Roman" w:hAnsi="Times New Roman"/>
          <w:sz w:val="24"/>
          <w:szCs w:val="24"/>
        </w:rPr>
        <w:t xml:space="preserve">1N </w:t>
      </w:r>
      <w:proofErr w:type="spellStart"/>
      <w:r w:rsidR="00E77931" w:rsidRPr="00CF7AC4">
        <w:rPr>
          <w:rFonts w:ascii="Times New Roman" w:hAnsi="Times New Roman"/>
          <w:sz w:val="24"/>
          <w:szCs w:val="24"/>
        </w:rPr>
        <w:t>HCl</w:t>
      </w:r>
      <w:proofErr w:type="spellEnd"/>
      <w:r w:rsidR="00E77931" w:rsidRPr="00CF7AC4">
        <w:rPr>
          <w:rFonts w:ascii="Times New Roman" w:hAnsi="Times New Roman"/>
          <w:sz w:val="24"/>
          <w:szCs w:val="24"/>
        </w:rPr>
        <w:t xml:space="preserve"> </w:t>
      </w:r>
      <w:r w:rsidR="00DD3965" w:rsidRPr="00CF7AC4">
        <w:rPr>
          <w:rFonts w:ascii="Times New Roman" w:hAnsi="Times New Roman"/>
          <w:sz w:val="24"/>
          <w:szCs w:val="24"/>
        </w:rPr>
        <w:t>for</w:t>
      </w:r>
      <w:r w:rsidR="00E77931" w:rsidRPr="00CF7AC4">
        <w:rPr>
          <w:rFonts w:ascii="Times New Roman" w:hAnsi="Times New Roman"/>
          <w:sz w:val="24"/>
          <w:szCs w:val="24"/>
        </w:rPr>
        <w:t xml:space="preserve"> </w:t>
      </w:r>
      <w:r w:rsidR="00DD3965" w:rsidRPr="00CF7AC4">
        <w:rPr>
          <w:rFonts w:ascii="Times New Roman" w:hAnsi="Times New Roman"/>
          <w:sz w:val="24"/>
          <w:szCs w:val="24"/>
        </w:rPr>
        <w:t>removal</w:t>
      </w:r>
      <w:r w:rsidR="00E77931" w:rsidRPr="00CF7AC4">
        <w:rPr>
          <w:rFonts w:ascii="Times New Roman" w:hAnsi="Times New Roman"/>
          <w:sz w:val="24"/>
          <w:szCs w:val="24"/>
        </w:rPr>
        <w:t xml:space="preserve"> </w:t>
      </w:r>
      <w:ins w:id="70" w:author="MANALO CERVINIA VELASCO" w:date="2016-05-24T11:24:00Z">
        <w:r w:rsidR="00810903">
          <w:rPr>
            <w:rFonts w:ascii="Times New Roman" w:hAnsi="Times New Roman"/>
            <w:sz w:val="24"/>
            <w:szCs w:val="24"/>
          </w:rPr>
          <w:t xml:space="preserve">of </w:t>
        </w:r>
      </w:ins>
      <w:r w:rsidR="00E77931" w:rsidRPr="00CF7AC4">
        <w:rPr>
          <w:rFonts w:ascii="Times New Roman" w:hAnsi="Times New Roman"/>
          <w:sz w:val="24"/>
          <w:szCs w:val="24"/>
        </w:rPr>
        <w:t>inorganic carbon</w:t>
      </w:r>
      <w:r w:rsidR="00D27613" w:rsidRPr="00CF7AC4">
        <w:rPr>
          <w:rFonts w:ascii="Times New Roman" w:hAnsi="Times New Roman"/>
          <w:sz w:val="24"/>
          <w:szCs w:val="24"/>
        </w:rPr>
        <w:t xml:space="preserve">, and </w:t>
      </w:r>
      <w:r w:rsidR="00977D21" w:rsidRPr="00CF7AC4">
        <w:rPr>
          <w:rFonts w:ascii="Times New Roman" w:hAnsi="Times New Roman"/>
          <w:sz w:val="24"/>
          <w:szCs w:val="24"/>
        </w:rPr>
        <w:t xml:space="preserve">stored at </w:t>
      </w:r>
      <w:r w:rsidR="00033551" w:rsidRPr="00CF7AC4">
        <w:rPr>
          <w:rFonts w:ascii="Times New Roman" w:hAnsi="Times New Roman"/>
          <w:sz w:val="24"/>
          <w:szCs w:val="24"/>
        </w:rPr>
        <w:t>-</w:t>
      </w:r>
      <w:r w:rsidR="00977D21" w:rsidRPr="00CF7AC4">
        <w:rPr>
          <w:rFonts w:ascii="Times New Roman" w:hAnsi="Times New Roman"/>
          <w:sz w:val="24"/>
          <w:szCs w:val="24"/>
        </w:rPr>
        <w:t>20°C until isotope analysis.</w:t>
      </w:r>
      <w:r w:rsidR="00B22184" w:rsidRPr="00CF7AC4">
        <w:rPr>
          <w:rFonts w:ascii="Times New Roman" w:hAnsi="Times New Roman"/>
          <w:sz w:val="24"/>
          <w:szCs w:val="24"/>
        </w:rPr>
        <w:t xml:space="preserve"> </w:t>
      </w:r>
      <w:r w:rsidR="008749F8" w:rsidRPr="00CF7AC4">
        <w:rPr>
          <w:rFonts w:ascii="Times New Roman" w:hAnsi="Times New Roman"/>
          <w:sz w:val="24"/>
          <w:szCs w:val="24"/>
        </w:rPr>
        <w:t>P</w:t>
      </w:r>
      <w:r w:rsidR="0085171D" w:rsidRPr="00CF7AC4">
        <w:rPr>
          <w:rFonts w:ascii="Times New Roman" w:hAnsi="Times New Roman"/>
          <w:sz w:val="24"/>
          <w:szCs w:val="24"/>
        </w:rPr>
        <w:t>articulate organic carbon (POC) and</w:t>
      </w:r>
      <w:r w:rsidR="008A138A" w:rsidRPr="00CF7AC4">
        <w:rPr>
          <w:rFonts w:ascii="Times New Roman" w:hAnsi="Times New Roman"/>
          <w:sz w:val="24"/>
          <w:szCs w:val="24"/>
        </w:rPr>
        <w:t xml:space="preserve"> atom% of</w:t>
      </w:r>
      <w:r w:rsidR="0085171D" w:rsidRPr="00CF7AC4">
        <w:rPr>
          <w:rFonts w:ascii="Times New Roman" w:hAnsi="Times New Roman"/>
          <w:sz w:val="24"/>
          <w:szCs w:val="24"/>
        </w:rPr>
        <w:t xml:space="preserve"> </w:t>
      </w:r>
      <w:r w:rsidR="006C6D6E" w:rsidRPr="00CF7AC4">
        <w:rPr>
          <w:rFonts w:ascii="Times New Roman" w:hAnsi="Times New Roman"/>
          <w:sz w:val="24"/>
          <w:szCs w:val="24"/>
          <w:vertAlign w:val="superscript"/>
        </w:rPr>
        <w:t>13</w:t>
      </w:r>
      <w:r w:rsidR="006C6D6E" w:rsidRPr="00CF7AC4">
        <w:rPr>
          <w:rFonts w:ascii="Times New Roman" w:hAnsi="Times New Roman"/>
          <w:sz w:val="24"/>
          <w:szCs w:val="24"/>
        </w:rPr>
        <w:t xml:space="preserve">C </w:t>
      </w:r>
      <w:r w:rsidR="00795287" w:rsidRPr="00CF7AC4">
        <w:rPr>
          <w:rFonts w:ascii="Times New Roman" w:hAnsi="Times New Roman"/>
          <w:sz w:val="24"/>
          <w:szCs w:val="24"/>
        </w:rPr>
        <w:t>of</w:t>
      </w:r>
      <w:r w:rsidR="006C6D6E" w:rsidRPr="00CF7AC4">
        <w:rPr>
          <w:rFonts w:ascii="Times New Roman" w:hAnsi="Times New Roman"/>
          <w:sz w:val="24"/>
          <w:szCs w:val="24"/>
        </w:rPr>
        <w:t xml:space="preserve"> </w:t>
      </w:r>
      <w:r w:rsidR="00795287" w:rsidRPr="00CF7AC4">
        <w:rPr>
          <w:rFonts w:ascii="Times New Roman" w:hAnsi="Times New Roman"/>
          <w:sz w:val="24"/>
          <w:szCs w:val="24"/>
        </w:rPr>
        <w:t>t</w:t>
      </w:r>
      <w:r w:rsidR="002B5413" w:rsidRPr="00CF7AC4">
        <w:rPr>
          <w:rFonts w:ascii="Times New Roman" w:hAnsi="Times New Roman"/>
          <w:sz w:val="24"/>
          <w:szCs w:val="24"/>
        </w:rPr>
        <w:t xml:space="preserve">he residuals on the </w:t>
      </w:r>
      <w:r w:rsidR="008749F8" w:rsidRPr="00CF7AC4">
        <w:rPr>
          <w:rFonts w:ascii="Times New Roman" w:hAnsi="Times New Roman"/>
          <w:sz w:val="24"/>
          <w:szCs w:val="24"/>
        </w:rPr>
        <w:t xml:space="preserve">dried </w:t>
      </w:r>
      <w:r w:rsidR="002B5413" w:rsidRPr="00CF7AC4">
        <w:rPr>
          <w:rFonts w:ascii="Times New Roman" w:hAnsi="Times New Roman"/>
          <w:sz w:val="24"/>
          <w:szCs w:val="24"/>
        </w:rPr>
        <w:t xml:space="preserve">filters </w:t>
      </w:r>
      <w:r w:rsidR="008749F8" w:rsidRPr="00CF7AC4">
        <w:rPr>
          <w:rFonts w:ascii="Times New Roman" w:hAnsi="Times New Roman"/>
          <w:sz w:val="24"/>
          <w:szCs w:val="24"/>
        </w:rPr>
        <w:t xml:space="preserve">(60°C for 48 h) </w:t>
      </w:r>
      <w:r w:rsidR="002B5413" w:rsidRPr="00CF7AC4">
        <w:rPr>
          <w:rFonts w:ascii="Times New Roman" w:hAnsi="Times New Roman"/>
          <w:sz w:val="24"/>
          <w:szCs w:val="24"/>
        </w:rPr>
        <w:t xml:space="preserve">were </w:t>
      </w:r>
      <w:r w:rsidR="005F4901" w:rsidRPr="00CF7AC4">
        <w:rPr>
          <w:rFonts w:ascii="Times New Roman" w:hAnsi="Times New Roman"/>
          <w:sz w:val="24"/>
          <w:szCs w:val="24"/>
        </w:rPr>
        <w:t>analy</w:t>
      </w:r>
      <w:ins w:id="71" w:author="MANALO CERVINIA VELASCO" w:date="2016-05-24T11:24:00Z">
        <w:r w:rsidR="00810903">
          <w:rPr>
            <w:rFonts w:ascii="Times New Roman" w:hAnsi="Times New Roman"/>
            <w:sz w:val="24"/>
            <w:szCs w:val="24"/>
          </w:rPr>
          <w:t>z</w:t>
        </w:r>
      </w:ins>
      <w:r w:rsidR="005F4901" w:rsidRPr="00CF7AC4">
        <w:rPr>
          <w:rFonts w:ascii="Times New Roman" w:hAnsi="Times New Roman"/>
          <w:sz w:val="24"/>
          <w:szCs w:val="24"/>
        </w:rPr>
        <w:t xml:space="preserve">ed </w:t>
      </w:r>
      <w:r w:rsidR="009B1E48" w:rsidRPr="00CF7AC4">
        <w:rPr>
          <w:rFonts w:ascii="Times New Roman" w:hAnsi="Times New Roman"/>
          <w:sz w:val="24"/>
          <w:szCs w:val="24"/>
        </w:rPr>
        <w:t xml:space="preserve">by </w:t>
      </w:r>
      <w:r w:rsidR="00411D7E" w:rsidRPr="00CF7AC4">
        <w:rPr>
          <w:rFonts w:ascii="Times New Roman" w:hAnsi="Times New Roman"/>
          <w:sz w:val="24"/>
          <w:szCs w:val="24"/>
        </w:rPr>
        <w:t>elemental analyzer-</w:t>
      </w:r>
      <w:r w:rsidR="003472F7" w:rsidRPr="00CF7AC4">
        <w:rPr>
          <w:rFonts w:ascii="Times New Roman" w:hAnsi="Times New Roman"/>
          <w:sz w:val="24"/>
          <w:szCs w:val="24"/>
        </w:rPr>
        <w:t>isotope r</w:t>
      </w:r>
      <w:r w:rsidR="008F06C0" w:rsidRPr="00CF7AC4">
        <w:rPr>
          <w:rFonts w:ascii="Times New Roman" w:hAnsi="Times New Roman"/>
          <w:sz w:val="24"/>
          <w:szCs w:val="24"/>
        </w:rPr>
        <w:t xml:space="preserve">atio </w:t>
      </w:r>
      <w:r w:rsidR="006C6D6E" w:rsidRPr="00CF7AC4">
        <w:rPr>
          <w:rFonts w:ascii="Times New Roman" w:hAnsi="Times New Roman"/>
          <w:sz w:val="24"/>
          <w:szCs w:val="24"/>
        </w:rPr>
        <w:t>mass spectrometer</w:t>
      </w:r>
      <w:r w:rsidR="000465B5" w:rsidRPr="00CF7AC4">
        <w:rPr>
          <w:rFonts w:ascii="Times New Roman" w:hAnsi="Times New Roman"/>
          <w:sz w:val="24"/>
          <w:szCs w:val="24"/>
        </w:rPr>
        <w:t xml:space="preserve"> </w:t>
      </w:r>
      <w:r w:rsidR="00ED5E29" w:rsidRPr="00CF7AC4">
        <w:rPr>
          <w:rFonts w:ascii="Times New Roman" w:hAnsi="Times New Roman"/>
          <w:sz w:val="24"/>
          <w:szCs w:val="24"/>
        </w:rPr>
        <w:t>(</w:t>
      </w:r>
      <w:proofErr w:type="spellStart"/>
      <w:r w:rsidR="00CE0008" w:rsidRPr="00CF7AC4">
        <w:rPr>
          <w:rFonts w:ascii="Times New Roman" w:hAnsi="Times New Roman"/>
          <w:sz w:val="24"/>
          <w:szCs w:val="24"/>
        </w:rPr>
        <w:t>FlashA</w:t>
      </w:r>
      <w:proofErr w:type="spellEnd"/>
      <w:r w:rsidR="00CE0008" w:rsidRPr="00CF7AC4">
        <w:rPr>
          <w:rFonts w:ascii="Times New Roman" w:hAnsi="Times New Roman"/>
          <w:sz w:val="24"/>
          <w:szCs w:val="24"/>
        </w:rPr>
        <w:t xml:space="preserve"> EA1112-DELTA V ADVANTAGE</w:t>
      </w:r>
      <w:r w:rsidR="009A7236" w:rsidRPr="00CF7AC4">
        <w:rPr>
          <w:rFonts w:ascii="Times New Roman" w:hAnsi="Times New Roman"/>
          <w:sz w:val="24"/>
          <w:szCs w:val="24"/>
        </w:rPr>
        <w:t xml:space="preserve">, </w:t>
      </w:r>
      <w:r w:rsidR="00E73122" w:rsidRPr="00CF7AC4">
        <w:rPr>
          <w:rFonts w:ascii="Times New Roman" w:hAnsi="Times New Roman"/>
          <w:sz w:val="24"/>
          <w:szCs w:val="24"/>
        </w:rPr>
        <w:t>Thermo Fisher Scientific</w:t>
      </w:r>
      <w:r w:rsidR="00A66763" w:rsidRPr="00CF7AC4">
        <w:rPr>
          <w:rFonts w:ascii="Times New Roman" w:hAnsi="Times New Roman"/>
          <w:sz w:val="24"/>
          <w:szCs w:val="24"/>
        </w:rPr>
        <w:t xml:space="preserve">, </w:t>
      </w:r>
      <w:r w:rsidR="009A7236" w:rsidRPr="00CF7AC4">
        <w:rPr>
          <w:rFonts w:ascii="Times New Roman" w:hAnsi="Times New Roman"/>
          <w:sz w:val="24"/>
          <w:szCs w:val="24"/>
        </w:rPr>
        <w:t>MA</w:t>
      </w:r>
      <w:r w:rsidR="00A66763" w:rsidRPr="00CF7AC4">
        <w:rPr>
          <w:rFonts w:ascii="Times New Roman" w:hAnsi="Times New Roman"/>
          <w:sz w:val="24"/>
          <w:szCs w:val="24"/>
        </w:rPr>
        <w:t xml:space="preserve">, </w:t>
      </w:r>
      <w:r w:rsidR="009A7236" w:rsidRPr="00CF7AC4">
        <w:rPr>
          <w:rFonts w:ascii="Times New Roman" w:hAnsi="Times New Roman"/>
          <w:sz w:val="24"/>
          <w:szCs w:val="24"/>
        </w:rPr>
        <w:t>USA</w:t>
      </w:r>
      <w:r w:rsidR="00ED5E29" w:rsidRPr="00CF7AC4">
        <w:rPr>
          <w:rFonts w:ascii="Times New Roman" w:hAnsi="Times New Roman"/>
          <w:sz w:val="24"/>
          <w:szCs w:val="24"/>
        </w:rPr>
        <w:t xml:space="preserve">). </w:t>
      </w:r>
      <w:r w:rsidR="00FB713A">
        <w:rPr>
          <w:rFonts w:ascii="Times New Roman" w:hAnsi="Times New Roman"/>
          <w:sz w:val="24"/>
          <w:szCs w:val="24"/>
        </w:rPr>
        <w:t xml:space="preserve">The </w:t>
      </w:r>
      <w:r w:rsidR="00CF1193" w:rsidRPr="00CF1193">
        <w:rPr>
          <w:rFonts w:ascii="Times New Roman" w:hAnsi="Times New Roman"/>
          <w:sz w:val="24"/>
          <w:szCs w:val="24"/>
        </w:rPr>
        <w:t>photosynthetic rate</w:t>
      </w:r>
      <w:r w:rsidR="00FB713A" w:rsidRPr="00CF7AC4">
        <w:rPr>
          <w:rFonts w:ascii="Times New Roman" w:hAnsi="Times New Roman"/>
          <w:sz w:val="24"/>
          <w:szCs w:val="24"/>
        </w:rPr>
        <w:t xml:space="preserve"> was calculated </w:t>
      </w:r>
      <w:r w:rsidR="00FB713A">
        <w:rPr>
          <w:rFonts w:ascii="Times New Roman" w:hAnsi="Times New Roman"/>
          <w:sz w:val="24"/>
          <w:szCs w:val="24"/>
        </w:rPr>
        <w:t xml:space="preserve">according to </w:t>
      </w:r>
      <w:r w:rsidR="00CB2644">
        <w:rPr>
          <w:rFonts w:ascii="Times New Roman" w:hAnsi="Times New Roman"/>
          <w:sz w:val="24"/>
          <w:szCs w:val="24"/>
        </w:rPr>
        <w:t>Reference</w:t>
      </w:r>
      <w:r w:rsidR="00CB2644" w:rsidRPr="00CB2644">
        <w:rPr>
          <w:rFonts w:ascii="Times New Roman" w:hAnsi="Times New Roman"/>
          <w:sz w:val="24"/>
          <w:szCs w:val="24"/>
        </w:rPr>
        <w:t xml:space="preserve"> </w:t>
      </w:r>
      <w:r w:rsidR="00CB2644">
        <w:rPr>
          <w:rFonts w:ascii="Times New Roman" w:hAnsi="Times New Roman"/>
          <w:sz w:val="24"/>
          <w:szCs w:val="24"/>
        </w:rPr>
        <w:t>[14]</w:t>
      </w:r>
      <w:r w:rsidR="00303D74" w:rsidRPr="00CF7AC4">
        <w:rPr>
          <w:rFonts w:ascii="Times New Roman" w:hAnsi="Times New Roman"/>
          <w:sz w:val="24"/>
          <w:szCs w:val="24"/>
        </w:rPr>
        <w:t>.</w:t>
      </w:r>
      <w:r w:rsidR="009942B7" w:rsidRPr="00CF7AC4">
        <w:rPr>
          <w:rFonts w:ascii="Times New Roman" w:hAnsi="Times New Roman"/>
          <w:sz w:val="24"/>
          <w:szCs w:val="24"/>
        </w:rPr>
        <w:t xml:space="preserve"> </w:t>
      </w:r>
    </w:p>
    <w:p w14:paraId="2927EE8E" w14:textId="77777777" w:rsidR="00094AE9" w:rsidRDefault="00094AE9" w:rsidP="00853066">
      <w:pPr>
        <w:snapToGrid w:val="0"/>
        <w:ind w:firstLine="709"/>
        <w:rPr>
          <w:rFonts w:ascii="Times New Roman" w:hAnsi="Times New Roman"/>
          <w:sz w:val="24"/>
          <w:szCs w:val="24"/>
        </w:rPr>
      </w:pPr>
    </w:p>
    <w:p w14:paraId="70FFDA7A" w14:textId="6471CCC7" w:rsidR="00CE035B" w:rsidRPr="002B610F" w:rsidRDefault="00A53A60" w:rsidP="00853066">
      <w:pPr>
        <w:snapToGrid w:val="0"/>
        <w:ind w:firstLine="709"/>
        <w:outlineLvl w:val="0"/>
        <w:rPr>
          <w:rFonts w:ascii="Times New Roman" w:hAnsi="Times New Roman"/>
          <w:i/>
          <w:sz w:val="24"/>
          <w:szCs w:val="24"/>
        </w:rPr>
      </w:pPr>
      <w:r w:rsidRPr="00332C92">
        <w:rPr>
          <w:rFonts w:ascii="Times New Roman" w:hAnsi="Times New Roman"/>
          <w:i/>
          <w:sz w:val="24"/>
          <w:szCs w:val="24"/>
        </w:rPr>
        <w:t>Data an</w:t>
      </w:r>
      <w:r w:rsidRPr="002B610F">
        <w:rPr>
          <w:rFonts w:ascii="Times New Roman" w:hAnsi="Times New Roman"/>
          <w:i/>
          <w:sz w:val="24"/>
          <w:szCs w:val="24"/>
        </w:rPr>
        <w:t>alysis</w:t>
      </w:r>
    </w:p>
    <w:p w14:paraId="0E53E697" w14:textId="7966BA3E" w:rsidR="000A42A2" w:rsidRPr="002B610F" w:rsidRDefault="00953731" w:rsidP="00853066">
      <w:pPr>
        <w:snapToGrid w:val="0"/>
        <w:ind w:firstLine="709"/>
        <w:rPr>
          <w:rFonts w:ascii="Times New Roman" w:hAnsi="Times New Roman"/>
          <w:sz w:val="24"/>
          <w:szCs w:val="24"/>
        </w:rPr>
      </w:pPr>
      <w:proofErr w:type="spellStart"/>
      <w:r w:rsidRPr="002B610F">
        <w:rPr>
          <w:rFonts w:ascii="Times New Roman" w:hAnsi="Times New Roman"/>
          <w:sz w:val="24"/>
          <w:szCs w:val="24"/>
        </w:rPr>
        <w:t>Chl.</w:t>
      </w:r>
      <w:r w:rsidRPr="002B610F">
        <w:rPr>
          <w:rFonts w:ascii="Times New Roman" w:hAnsi="Times New Roman"/>
          <w:i/>
          <w:sz w:val="24"/>
          <w:szCs w:val="24"/>
        </w:rPr>
        <w:t>a</w:t>
      </w:r>
      <w:proofErr w:type="spellEnd"/>
      <w:r w:rsidRPr="002B610F">
        <w:rPr>
          <w:rFonts w:ascii="Times New Roman" w:hAnsi="Times New Roman"/>
          <w:sz w:val="24"/>
          <w:szCs w:val="24"/>
        </w:rPr>
        <w:t xml:space="preserve"> specific productivity</w:t>
      </w:r>
      <w:r w:rsidR="00E84C45" w:rsidRPr="002B610F">
        <w:rPr>
          <w:rFonts w:ascii="Times New Roman" w:hAnsi="Times New Roman"/>
          <w:sz w:val="24"/>
          <w:szCs w:val="24"/>
        </w:rPr>
        <w:t xml:space="preserve"> </w:t>
      </w:r>
      <w:r w:rsidR="00BE79BA" w:rsidRPr="002B610F">
        <w:rPr>
          <w:rFonts w:ascii="Times New Roman" w:hAnsi="Times New Roman"/>
          <w:sz w:val="24"/>
          <w:szCs w:val="24"/>
        </w:rPr>
        <w:t>was estimated as</w:t>
      </w:r>
    </w:p>
    <w:p w14:paraId="0DBFA1B4" w14:textId="500EAE59" w:rsidR="008314EA" w:rsidRPr="002B610F" w:rsidRDefault="004134CA" w:rsidP="008463DF">
      <w:pPr>
        <w:snapToGrid w:val="0"/>
        <w:ind w:firstLine="709"/>
        <w:jc w:val="right"/>
        <w:rPr>
          <w:rFonts w:ascii="Times New Roman" w:hAnsi="Times New Roman"/>
          <w:sz w:val="24"/>
          <w:szCs w:val="24"/>
        </w:rPr>
      </w:pPr>
      <w:r w:rsidRPr="002B610F">
        <w:rPr>
          <w:rFonts w:ascii="Times New Roman" w:hAnsi="Times New Roman"/>
          <w:position w:val="-6"/>
          <w:sz w:val="24"/>
          <w:szCs w:val="24"/>
        </w:rPr>
        <w:object w:dxaOrig="1520" w:dyaOrig="280" w14:anchorId="4A0C31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15pt" o:ole="">
            <v:imagedata r:id="rId9" o:title=""/>
          </v:shape>
          <o:OLEObject Type="Embed" ProgID="Equation.3" ShapeID="_x0000_i1025" DrawAspect="Content" ObjectID="_1399537572" r:id="rId10"/>
        </w:object>
      </w:r>
      <w:r w:rsidR="007B19CC" w:rsidRPr="002B610F">
        <w:rPr>
          <w:rFonts w:ascii="Times New Roman" w:hAnsi="Times New Roman"/>
          <w:sz w:val="24"/>
          <w:szCs w:val="24"/>
        </w:rPr>
        <w:t xml:space="preserve">         </w:t>
      </w:r>
      <w:r w:rsidR="00516B7A">
        <w:rPr>
          <w:rFonts w:ascii="Times New Roman" w:hAnsi="Times New Roman"/>
          <w:sz w:val="24"/>
          <w:szCs w:val="24"/>
        </w:rPr>
        <w:t xml:space="preserve"> </w:t>
      </w:r>
      <w:r w:rsidR="008463DF">
        <w:rPr>
          <w:rFonts w:ascii="Times New Roman" w:hAnsi="Times New Roman" w:hint="eastAsia"/>
          <w:sz w:val="24"/>
          <w:szCs w:val="24"/>
        </w:rPr>
        <w:t xml:space="preserve">　　　　　　</w:t>
      </w:r>
      <w:r w:rsidR="00516B7A">
        <w:rPr>
          <w:rFonts w:ascii="Times New Roman" w:hAnsi="Times New Roman"/>
          <w:sz w:val="24"/>
          <w:szCs w:val="24"/>
        </w:rPr>
        <w:t xml:space="preserve">      </w:t>
      </w:r>
      <w:r w:rsidR="008463DF">
        <w:rPr>
          <w:rFonts w:ascii="Times New Roman" w:hAnsi="Times New Roman" w:hint="eastAsia"/>
          <w:sz w:val="24"/>
          <w:szCs w:val="24"/>
        </w:rPr>
        <w:t xml:space="preserve">　</w:t>
      </w:r>
      <w:r w:rsidR="00516B7A">
        <w:rPr>
          <w:rFonts w:ascii="Times New Roman" w:hAnsi="Times New Roman"/>
          <w:sz w:val="24"/>
          <w:szCs w:val="24"/>
        </w:rPr>
        <w:t xml:space="preserve"> </w:t>
      </w:r>
      <w:r w:rsidR="007B19CC" w:rsidRPr="002B610F">
        <w:rPr>
          <w:rFonts w:ascii="Times New Roman" w:hAnsi="Times New Roman"/>
          <w:sz w:val="24"/>
          <w:szCs w:val="24"/>
        </w:rPr>
        <w:t xml:space="preserve"> </w:t>
      </w:r>
      <w:r w:rsidR="00CA7E41" w:rsidRPr="002B610F">
        <w:rPr>
          <w:rFonts w:ascii="Times New Roman" w:hAnsi="Times New Roman"/>
          <w:sz w:val="24"/>
          <w:szCs w:val="24"/>
        </w:rPr>
        <w:t>(1)</w:t>
      </w:r>
    </w:p>
    <w:p w14:paraId="27F6DC27" w14:textId="23D8952A" w:rsidR="002B7018" w:rsidRPr="002B610F" w:rsidRDefault="00E4467D" w:rsidP="00853066">
      <w:pPr>
        <w:snapToGrid w:val="0"/>
        <w:rPr>
          <w:rFonts w:ascii="Times New Roman" w:hAnsi="Times New Roman"/>
          <w:sz w:val="24"/>
          <w:szCs w:val="24"/>
        </w:rPr>
      </w:pPr>
      <w:proofErr w:type="gramStart"/>
      <w:ins w:id="72" w:author="MANALO CERVINIA VELASCO" w:date="2016-05-24T11:25:00Z">
        <w:r>
          <w:rPr>
            <w:rFonts w:ascii="Times New Roman" w:hAnsi="Times New Roman"/>
            <w:sz w:val="24"/>
            <w:szCs w:val="24"/>
          </w:rPr>
          <w:t>where</w:t>
        </w:r>
        <w:proofErr w:type="gramEnd"/>
        <w:r>
          <w:rPr>
            <w:rFonts w:ascii="Times New Roman" w:hAnsi="Times New Roman"/>
            <w:sz w:val="24"/>
            <w:szCs w:val="24"/>
          </w:rPr>
          <w:t xml:space="preserve"> </w:t>
        </w:r>
      </w:ins>
      <w:r w:rsidR="00C55B6D" w:rsidRPr="002B610F">
        <w:rPr>
          <w:rFonts w:ascii="Times New Roman" w:hAnsi="Times New Roman"/>
          <w:i/>
          <w:sz w:val="24"/>
          <w:szCs w:val="24"/>
        </w:rPr>
        <w:t>PB</w:t>
      </w:r>
      <w:r w:rsidR="00987267" w:rsidRPr="002B610F">
        <w:rPr>
          <w:rFonts w:ascii="Times New Roman" w:hAnsi="Times New Roman"/>
          <w:sz w:val="24"/>
          <w:szCs w:val="24"/>
        </w:rPr>
        <w:t xml:space="preserve"> indicate</w:t>
      </w:r>
      <w:r w:rsidR="0057634D" w:rsidRPr="002B610F">
        <w:rPr>
          <w:rFonts w:ascii="Times New Roman" w:hAnsi="Times New Roman"/>
          <w:sz w:val="24"/>
          <w:szCs w:val="24"/>
        </w:rPr>
        <w:t>s</w:t>
      </w:r>
      <w:r w:rsidR="00CB0F10" w:rsidRPr="002B610F">
        <w:rPr>
          <w:rFonts w:ascii="Times New Roman" w:hAnsi="Times New Roman"/>
          <w:sz w:val="24"/>
          <w:szCs w:val="24"/>
        </w:rPr>
        <w:t xml:space="preserve"> </w:t>
      </w:r>
      <w:r w:rsidR="00B00B34" w:rsidRPr="002B610F">
        <w:rPr>
          <w:rFonts w:ascii="Times New Roman" w:hAnsi="Times New Roman"/>
          <w:sz w:val="24"/>
          <w:szCs w:val="24"/>
        </w:rPr>
        <w:t xml:space="preserve">the </w:t>
      </w:r>
      <w:proofErr w:type="spellStart"/>
      <w:r w:rsidR="00114E9E" w:rsidRPr="002B610F">
        <w:rPr>
          <w:rFonts w:ascii="Times New Roman" w:hAnsi="Times New Roman"/>
          <w:sz w:val="24"/>
          <w:szCs w:val="24"/>
        </w:rPr>
        <w:t>Chl.</w:t>
      </w:r>
      <w:r w:rsidR="00114E9E" w:rsidRPr="002B610F">
        <w:rPr>
          <w:rFonts w:ascii="Times New Roman" w:hAnsi="Times New Roman"/>
          <w:i/>
          <w:sz w:val="24"/>
          <w:szCs w:val="24"/>
        </w:rPr>
        <w:t>a</w:t>
      </w:r>
      <w:proofErr w:type="spellEnd"/>
      <w:r w:rsidR="00114E9E" w:rsidRPr="002B610F">
        <w:rPr>
          <w:rFonts w:ascii="Times New Roman" w:hAnsi="Times New Roman"/>
          <w:sz w:val="24"/>
          <w:szCs w:val="24"/>
        </w:rPr>
        <w:t xml:space="preserve"> specific productivity (</w:t>
      </w:r>
      <w:proofErr w:type="spellStart"/>
      <w:r w:rsidR="00F90F59" w:rsidRPr="002B610F">
        <w:rPr>
          <w:rFonts w:ascii="Times New Roman" w:hAnsi="Times New Roman"/>
          <w:sz w:val="24"/>
          <w:szCs w:val="24"/>
        </w:rPr>
        <w:t>mgC</w:t>
      </w:r>
      <w:proofErr w:type="spellEnd"/>
      <w:r w:rsidR="00F90F59" w:rsidRPr="002B610F">
        <w:rPr>
          <w:rFonts w:ascii="Times New Roman" w:hAnsi="Times New Roman"/>
          <w:sz w:val="24"/>
          <w:szCs w:val="24"/>
        </w:rPr>
        <w:t>/</w:t>
      </w:r>
      <w:proofErr w:type="spellStart"/>
      <w:r w:rsidR="00F90F59" w:rsidRPr="002B610F">
        <w:rPr>
          <w:rFonts w:ascii="Times New Roman" w:hAnsi="Times New Roman"/>
          <w:sz w:val="24"/>
          <w:szCs w:val="24"/>
        </w:rPr>
        <w:t>mgChl.</w:t>
      </w:r>
      <w:r w:rsidR="00F90F59" w:rsidRPr="002B610F">
        <w:rPr>
          <w:rFonts w:ascii="Times New Roman" w:hAnsi="Times New Roman"/>
          <w:i/>
          <w:sz w:val="24"/>
          <w:szCs w:val="24"/>
        </w:rPr>
        <w:t>a</w:t>
      </w:r>
      <w:proofErr w:type="spellEnd"/>
      <w:r w:rsidR="00F90F59" w:rsidRPr="002B610F">
        <w:rPr>
          <w:rFonts w:ascii="Times New Roman" w:hAnsi="Times New Roman"/>
          <w:sz w:val="24"/>
          <w:szCs w:val="24"/>
        </w:rPr>
        <w:t>/h</w:t>
      </w:r>
      <w:r w:rsidR="00114E9E" w:rsidRPr="002B610F">
        <w:rPr>
          <w:rFonts w:ascii="Times New Roman" w:hAnsi="Times New Roman"/>
          <w:sz w:val="24"/>
          <w:szCs w:val="24"/>
        </w:rPr>
        <w:t>)</w:t>
      </w:r>
      <w:r w:rsidR="00987267" w:rsidRPr="002B610F">
        <w:rPr>
          <w:rFonts w:ascii="Times New Roman" w:hAnsi="Times New Roman"/>
          <w:sz w:val="24"/>
          <w:szCs w:val="24"/>
        </w:rPr>
        <w:t>.</w:t>
      </w:r>
      <w:r w:rsidR="00114E9E" w:rsidRPr="002B610F">
        <w:rPr>
          <w:rFonts w:ascii="Times New Roman" w:hAnsi="Times New Roman"/>
          <w:sz w:val="24"/>
          <w:szCs w:val="24"/>
        </w:rPr>
        <w:t xml:space="preserve"> </w:t>
      </w:r>
      <w:r w:rsidR="00C55B6D" w:rsidRPr="002B610F">
        <w:rPr>
          <w:rFonts w:ascii="Times New Roman" w:hAnsi="Times New Roman"/>
          <w:i/>
          <w:sz w:val="24"/>
          <w:szCs w:val="24"/>
        </w:rPr>
        <w:t>PP</w:t>
      </w:r>
      <w:r w:rsidR="00987267" w:rsidRPr="002B610F">
        <w:rPr>
          <w:rFonts w:ascii="Times New Roman" w:hAnsi="Times New Roman"/>
          <w:sz w:val="24"/>
          <w:szCs w:val="24"/>
        </w:rPr>
        <w:t xml:space="preserve"> is </w:t>
      </w:r>
      <w:r w:rsidR="00720956" w:rsidRPr="002B610F">
        <w:rPr>
          <w:rFonts w:ascii="Times New Roman" w:hAnsi="Times New Roman"/>
          <w:sz w:val="24"/>
          <w:szCs w:val="24"/>
        </w:rPr>
        <w:t xml:space="preserve">the </w:t>
      </w:r>
      <w:r w:rsidR="00D04AB9" w:rsidRPr="002B610F">
        <w:rPr>
          <w:rFonts w:ascii="Times New Roman" w:hAnsi="Times New Roman"/>
          <w:sz w:val="24"/>
          <w:szCs w:val="24"/>
        </w:rPr>
        <w:t>photosynthetic rate (</w:t>
      </w:r>
      <w:proofErr w:type="spellStart"/>
      <w:r w:rsidR="00F90F59" w:rsidRPr="002B610F">
        <w:rPr>
          <w:rFonts w:ascii="Times New Roman" w:hAnsi="Times New Roman"/>
          <w:sz w:val="24"/>
          <w:szCs w:val="24"/>
        </w:rPr>
        <w:t>mgC</w:t>
      </w:r>
      <w:proofErr w:type="spellEnd"/>
      <w:r w:rsidR="00F90F59" w:rsidRPr="002B610F">
        <w:rPr>
          <w:rFonts w:ascii="Times New Roman" w:hAnsi="Times New Roman"/>
          <w:sz w:val="24"/>
          <w:szCs w:val="24"/>
        </w:rPr>
        <w:t>/m</w:t>
      </w:r>
      <w:r w:rsidR="00F90F59" w:rsidRPr="002B610F">
        <w:rPr>
          <w:rFonts w:ascii="Times New Roman" w:hAnsi="Times New Roman"/>
          <w:sz w:val="24"/>
          <w:szCs w:val="24"/>
          <w:vertAlign w:val="superscript"/>
        </w:rPr>
        <w:t>3</w:t>
      </w:r>
      <w:r w:rsidR="00F90F59" w:rsidRPr="002B610F">
        <w:rPr>
          <w:rFonts w:ascii="Times New Roman" w:hAnsi="Times New Roman"/>
          <w:sz w:val="24"/>
          <w:szCs w:val="24"/>
        </w:rPr>
        <w:t>/h</w:t>
      </w:r>
      <w:r w:rsidR="006D5364" w:rsidRPr="002B610F">
        <w:rPr>
          <w:rFonts w:ascii="Times New Roman" w:hAnsi="Times New Roman"/>
          <w:sz w:val="24"/>
          <w:szCs w:val="24"/>
        </w:rPr>
        <w:t>)</w:t>
      </w:r>
      <w:r w:rsidR="0057634D" w:rsidRPr="002B610F">
        <w:rPr>
          <w:rFonts w:ascii="Times New Roman" w:hAnsi="Times New Roman"/>
          <w:sz w:val="24"/>
          <w:szCs w:val="24"/>
        </w:rPr>
        <w:t>.</w:t>
      </w:r>
      <w:r w:rsidR="006D5364" w:rsidRPr="002B610F">
        <w:rPr>
          <w:rFonts w:ascii="Times New Roman" w:hAnsi="Times New Roman"/>
          <w:sz w:val="24"/>
          <w:szCs w:val="24"/>
        </w:rPr>
        <w:t xml:space="preserve"> </w:t>
      </w:r>
      <w:r w:rsidR="00975AC9" w:rsidRPr="002B610F">
        <w:rPr>
          <w:rFonts w:ascii="Times New Roman" w:hAnsi="Times New Roman"/>
          <w:sz w:val="24"/>
          <w:szCs w:val="24"/>
        </w:rPr>
        <w:t>CHL</w:t>
      </w:r>
      <w:r w:rsidR="0057634D" w:rsidRPr="002B610F">
        <w:rPr>
          <w:rFonts w:ascii="Times New Roman" w:hAnsi="Times New Roman"/>
          <w:sz w:val="24"/>
          <w:szCs w:val="24"/>
        </w:rPr>
        <w:t xml:space="preserve"> is the</w:t>
      </w:r>
      <w:r w:rsidR="006D5364" w:rsidRPr="002B610F">
        <w:rPr>
          <w:rFonts w:ascii="Times New Roman" w:hAnsi="Times New Roman"/>
          <w:sz w:val="24"/>
          <w:szCs w:val="24"/>
        </w:rPr>
        <w:t xml:space="preserve"> </w:t>
      </w:r>
      <w:proofErr w:type="spellStart"/>
      <w:r w:rsidR="003763EA" w:rsidRPr="002B610F">
        <w:rPr>
          <w:rFonts w:ascii="Times New Roman" w:hAnsi="Times New Roman"/>
          <w:sz w:val="24"/>
          <w:szCs w:val="24"/>
        </w:rPr>
        <w:t>Chl.</w:t>
      </w:r>
      <w:r w:rsidR="003763EA" w:rsidRPr="002B610F">
        <w:rPr>
          <w:rFonts w:ascii="Times New Roman" w:hAnsi="Times New Roman"/>
          <w:i/>
          <w:sz w:val="24"/>
          <w:szCs w:val="24"/>
        </w:rPr>
        <w:t>a</w:t>
      </w:r>
      <w:proofErr w:type="spellEnd"/>
      <w:r w:rsidR="003763EA" w:rsidRPr="002B610F">
        <w:rPr>
          <w:rFonts w:ascii="Times New Roman" w:hAnsi="Times New Roman"/>
          <w:sz w:val="24"/>
          <w:szCs w:val="24"/>
        </w:rPr>
        <w:t xml:space="preserve"> concentration</w:t>
      </w:r>
      <w:r w:rsidR="00C66889" w:rsidRPr="002B610F">
        <w:rPr>
          <w:rFonts w:ascii="Times New Roman" w:hAnsi="Times New Roman"/>
          <w:sz w:val="24"/>
          <w:szCs w:val="24"/>
        </w:rPr>
        <w:t xml:space="preserve"> (</w:t>
      </w:r>
      <w:proofErr w:type="spellStart"/>
      <w:r w:rsidR="00975AC9" w:rsidRPr="002B610F">
        <w:rPr>
          <w:rFonts w:ascii="Times New Roman" w:hAnsi="Times New Roman"/>
          <w:sz w:val="24"/>
          <w:szCs w:val="24"/>
        </w:rPr>
        <w:t>mgChl.</w:t>
      </w:r>
      <w:r w:rsidR="00975AC9" w:rsidRPr="002B610F">
        <w:rPr>
          <w:rFonts w:ascii="Times New Roman" w:hAnsi="Times New Roman"/>
          <w:i/>
          <w:sz w:val="24"/>
          <w:szCs w:val="24"/>
        </w:rPr>
        <w:t>a</w:t>
      </w:r>
      <w:proofErr w:type="spellEnd"/>
      <w:r w:rsidR="00975AC9" w:rsidRPr="002B610F">
        <w:rPr>
          <w:rFonts w:ascii="Times New Roman" w:hAnsi="Times New Roman"/>
          <w:sz w:val="24"/>
          <w:szCs w:val="24"/>
        </w:rPr>
        <w:t>/m</w:t>
      </w:r>
      <w:r w:rsidR="00975AC9" w:rsidRPr="002B610F">
        <w:rPr>
          <w:rFonts w:ascii="Times New Roman" w:hAnsi="Times New Roman"/>
          <w:sz w:val="24"/>
          <w:szCs w:val="24"/>
          <w:vertAlign w:val="superscript"/>
        </w:rPr>
        <w:t>3</w:t>
      </w:r>
      <w:r w:rsidR="00C66889" w:rsidRPr="002B610F">
        <w:rPr>
          <w:rFonts w:ascii="Times New Roman" w:hAnsi="Times New Roman"/>
          <w:sz w:val="24"/>
          <w:szCs w:val="24"/>
        </w:rPr>
        <w:t>)</w:t>
      </w:r>
      <w:r w:rsidR="00170E39" w:rsidRPr="002B610F">
        <w:rPr>
          <w:rFonts w:ascii="Times New Roman" w:hAnsi="Times New Roman"/>
          <w:sz w:val="24"/>
          <w:szCs w:val="24"/>
        </w:rPr>
        <w:t xml:space="preserve">. </w:t>
      </w:r>
      <w:r w:rsidR="002B7018" w:rsidRPr="002B610F">
        <w:rPr>
          <w:rFonts w:ascii="Times New Roman" w:hAnsi="Times New Roman"/>
          <w:sz w:val="24"/>
          <w:szCs w:val="24"/>
        </w:rPr>
        <w:t xml:space="preserve">Primary productions in </w:t>
      </w:r>
      <w:ins w:id="73" w:author="MANALO CERVINIA VELASCO" w:date="2016-05-24T11:26:00Z">
        <w:r>
          <w:rPr>
            <w:rFonts w:ascii="Times New Roman" w:hAnsi="Times New Roman"/>
            <w:sz w:val="24"/>
            <w:szCs w:val="24"/>
          </w:rPr>
          <w:t xml:space="preserve">the </w:t>
        </w:r>
      </w:ins>
      <w:r w:rsidR="002B7018" w:rsidRPr="002B610F">
        <w:rPr>
          <w:rFonts w:ascii="Times New Roman" w:hAnsi="Times New Roman"/>
          <w:sz w:val="24"/>
          <w:szCs w:val="24"/>
        </w:rPr>
        <w:t>euphotic zone</w:t>
      </w:r>
      <w:r w:rsidR="00885921" w:rsidRPr="002B610F">
        <w:rPr>
          <w:rFonts w:ascii="Times New Roman" w:hAnsi="Times New Roman"/>
          <w:sz w:val="24"/>
          <w:szCs w:val="24"/>
        </w:rPr>
        <w:t xml:space="preserve"> (</w:t>
      </w:r>
      <w:r w:rsidR="0040281F" w:rsidRPr="002B610F">
        <w:rPr>
          <w:rFonts w:ascii="Times New Roman" w:hAnsi="Times New Roman"/>
          <w:sz w:val="24"/>
          <w:szCs w:val="24"/>
        </w:rPr>
        <w:t xml:space="preserve">surface to depth of </w:t>
      </w:r>
      <w:r w:rsidR="00885921" w:rsidRPr="002B610F">
        <w:rPr>
          <w:rFonts w:ascii="Times New Roman" w:hAnsi="Times New Roman"/>
          <w:sz w:val="24"/>
          <w:szCs w:val="24"/>
        </w:rPr>
        <w:t>1%</w:t>
      </w:r>
      <w:r w:rsidR="0040281F" w:rsidRPr="002B610F">
        <w:rPr>
          <w:rFonts w:ascii="Times New Roman" w:hAnsi="Times New Roman"/>
          <w:sz w:val="24"/>
          <w:szCs w:val="24"/>
        </w:rPr>
        <w:t xml:space="preserve"> surface irradiance</w:t>
      </w:r>
      <w:r w:rsidR="00885921" w:rsidRPr="002B610F">
        <w:rPr>
          <w:rFonts w:ascii="Times New Roman" w:hAnsi="Times New Roman"/>
          <w:sz w:val="24"/>
          <w:szCs w:val="24"/>
        </w:rPr>
        <w:t>)</w:t>
      </w:r>
      <w:r w:rsidR="002B7018" w:rsidRPr="002B610F">
        <w:rPr>
          <w:rFonts w:ascii="Times New Roman" w:hAnsi="Times New Roman"/>
          <w:sz w:val="24"/>
          <w:szCs w:val="24"/>
        </w:rPr>
        <w:t xml:space="preserve"> </w:t>
      </w:r>
      <w:r w:rsidR="008E6BA8" w:rsidRPr="002B610F">
        <w:rPr>
          <w:rFonts w:ascii="Times New Roman" w:hAnsi="Times New Roman"/>
          <w:sz w:val="24"/>
          <w:szCs w:val="24"/>
        </w:rPr>
        <w:t xml:space="preserve">of the bay </w:t>
      </w:r>
      <w:r w:rsidR="002B7018" w:rsidRPr="002B610F">
        <w:rPr>
          <w:rFonts w:ascii="Times New Roman" w:hAnsi="Times New Roman"/>
          <w:sz w:val="24"/>
          <w:szCs w:val="24"/>
        </w:rPr>
        <w:t xml:space="preserve">were obtained using </w:t>
      </w:r>
      <w:ins w:id="74" w:author="MANALO CERVINIA VELASCO" w:date="2016-05-24T11:26:00Z">
        <w:r>
          <w:rPr>
            <w:rFonts w:ascii="Times New Roman" w:hAnsi="Times New Roman"/>
            <w:sz w:val="24"/>
            <w:szCs w:val="24"/>
          </w:rPr>
          <w:t xml:space="preserve">the </w:t>
        </w:r>
      </w:ins>
      <w:r w:rsidR="002B7018" w:rsidRPr="002B610F">
        <w:rPr>
          <w:rFonts w:ascii="Times New Roman" w:hAnsi="Times New Roman"/>
          <w:sz w:val="24"/>
          <w:szCs w:val="24"/>
        </w:rPr>
        <w:t>following equation</w:t>
      </w:r>
      <w:ins w:id="75" w:author="MANALO CERVINIA VELASCO" w:date="2016-05-24T11:26:00Z">
        <w:r>
          <w:rPr>
            <w:rFonts w:ascii="Times New Roman" w:hAnsi="Times New Roman"/>
            <w:sz w:val="24"/>
            <w:szCs w:val="24"/>
          </w:rPr>
          <w:t>s</w:t>
        </w:r>
      </w:ins>
      <w:r w:rsidR="002B7018" w:rsidRPr="002B610F">
        <w:rPr>
          <w:rFonts w:ascii="Times New Roman" w:hAnsi="Times New Roman"/>
          <w:sz w:val="24"/>
          <w:szCs w:val="24"/>
        </w:rPr>
        <w:t xml:space="preserve">: </w:t>
      </w:r>
    </w:p>
    <w:p w14:paraId="31AF6653" w14:textId="44A8AC79" w:rsidR="00DB29BB" w:rsidRPr="002B610F" w:rsidRDefault="00332C92" w:rsidP="008463DF">
      <w:pPr>
        <w:snapToGrid w:val="0"/>
        <w:ind w:firstLine="709"/>
        <w:jc w:val="right"/>
        <w:rPr>
          <w:rFonts w:ascii="Times New Roman" w:hAnsi="Times New Roman"/>
          <w:sz w:val="24"/>
          <w:szCs w:val="24"/>
        </w:rPr>
      </w:pPr>
      <w:r w:rsidRPr="002B610F">
        <w:rPr>
          <w:rFonts w:ascii="Times New Roman" w:hAnsi="Times New Roman"/>
          <w:position w:val="-16"/>
          <w:sz w:val="24"/>
          <w:szCs w:val="24"/>
        </w:rPr>
        <w:object w:dxaOrig="3020" w:dyaOrig="440" w14:anchorId="51C8A3F5">
          <v:shape id="_x0000_i1026" type="#_x0000_t75" style="width:151pt;height:23pt" o:ole="">
            <v:imagedata r:id="rId11" o:title=""/>
          </v:shape>
          <o:OLEObject Type="Embed" ProgID="Equation.3" ShapeID="_x0000_i1026" DrawAspect="Content" ObjectID="_1399537573" r:id="rId12"/>
        </w:object>
      </w:r>
      <w:r w:rsidR="00516B7A">
        <w:rPr>
          <w:rFonts w:ascii="Times New Roman" w:hAnsi="Times New Roman"/>
          <w:sz w:val="24"/>
          <w:szCs w:val="24"/>
        </w:rPr>
        <w:t xml:space="preserve">  </w:t>
      </w:r>
      <w:r w:rsidR="008463DF">
        <w:rPr>
          <w:rFonts w:ascii="Times New Roman" w:hAnsi="Times New Roman" w:hint="eastAsia"/>
          <w:sz w:val="24"/>
          <w:szCs w:val="24"/>
        </w:rPr>
        <w:t xml:space="preserve">　　　　　　　　　</w:t>
      </w:r>
      <w:r w:rsidR="00516B7A">
        <w:rPr>
          <w:rFonts w:ascii="Times New Roman" w:hAnsi="Times New Roman"/>
          <w:sz w:val="24"/>
          <w:szCs w:val="24"/>
        </w:rPr>
        <w:t xml:space="preserve">   </w:t>
      </w:r>
      <w:r w:rsidR="007B19CC" w:rsidRPr="002B610F">
        <w:rPr>
          <w:rFonts w:ascii="Times New Roman" w:hAnsi="Times New Roman"/>
          <w:sz w:val="24"/>
          <w:szCs w:val="24"/>
        </w:rPr>
        <w:t xml:space="preserve"> </w:t>
      </w:r>
      <w:r w:rsidRPr="002B610F">
        <w:rPr>
          <w:rFonts w:ascii="Times New Roman" w:hAnsi="Times New Roman"/>
          <w:sz w:val="24"/>
          <w:szCs w:val="24"/>
        </w:rPr>
        <w:t>(2)</w:t>
      </w:r>
    </w:p>
    <w:p w14:paraId="30F556A5" w14:textId="1D69C6C2" w:rsidR="00DB29BB" w:rsidRPr="002B610F" w:rsidRDefault="002B610F" w:rsidP="008463DF">
      <w:pPr>
        <w:snapToGrid w:val="0"/>
        <w:ind w:firstLine="709"/>
        <w:jc w:val="right"/>
        <w:rPr>
          <w:rFonts w:ascii="Times New Roman" w:hAnsi="Times New Roman"/>
          <w:sz w:val="24"/>
          <w:szCs w:val="24"/>
        </w:rPr>
      </w:pPr>
      <w:r w:rsidRPr="002B610F">
        <w:rPr>
          <w:rFonts w:ascii="Times New Roman" w:hAnsi="Times New Roman"/>
          <w:position w:val="-12"/>
          <w:sz w:val="24"/>
          <w:szCs w:val="24"/>
        </w:rPr>
        <w:object w:dxaOrig="2280" w:dyaOrig="340" w14:anchorId="057DE8F6">
          <v:shape id="_x0000_i1027" type="#_x0000_t75" style="width:114pt;height:17pt" o:ole="">
            <v:imagedata r:id="rId13" o:title=""/>
          </v:shape>
          <o:OLEObject Type="Embed" ProgID="Equation.3" ShapeID="_x0000_i1027" DrawAspect="Content" ObjectID="_1399537574" r:id="rId14"/>
        </w:object>
      </w:r>
      <w:r w:rsidR="00D12FB8">
        <w:rPr>
          <w:rFonts w:ascii="Times New Roman" w:hAnsi="Times New Roman"/>
          <w:sz w:val="24"/>
          <w:szCs w:val="24"/>
        </w:rPr>
        <w:t xml:space="preserve">    </w:t>
      </w:r>
      <w:r w:rsidR="008463DF">
        <w:rPr>
          <w:rFonts w:ascii="Times New Roman" w:hAnsi="Times New Roman" w:hint="eastAsia"/>
          <w:sz w:val="24"/>
          <w:szCs w:val="24"/>
        </w:rPr>
        <w:t xml:space="preserve">　　　　　　　</w:t>
      </w:r>
      <w:r w:rsidR="00D12FB8">
        <w:rPr>
          <w:rFonts w:ascii="Times New Roman" w:hAnsi="Times New Roman"/>
          <w:sz w:val="24"/>
          <w:szCs w:val="24"/>
        </w:rPr>
        <w:t xml:space="preserve">     </w:t>
      </w:r>
      <w:r w:rsidR="00516B7A">
        <w:rPr>
          <w:rFonts w:ascii="Times New Roman" w:hAnsi="Times New Roman"/>
          <w:sz w:val="24"/>
          <w:szCs w:val="24"/>
        </w:rPr>
        <w:t xml:space="preserve">  </w:t>
      </w:r>
      <w:r w:rsidR="00D12FB8">
        <w:rPr>
          <w:rFonts w:ascii="Times New Roman" w:hAnsi="Times New Roman"/>
          <w:sz w:val="24"/>
          <w:szCs w:val="24"/>
        </w:rPr>
        <w:t xml:space="preserve"> (3)</w:t>
      </w:r>
    </w:p>
    <w:p w14:paraId="602F4958" w14:textId="101875C9" w:rsidR="007B19CC" w:rsidRPr="00CF5055" w:rsidRDefault="003D6E9A" w:rsidP="00853066">
      <w:pPr>
        <w:snapToGrid w:val="0"/>
        <w:rPr>
          <w:rFonts w:ascii="Times New Roman" w:hAnsi="Times New Roman"/>
          <w:sz w:val="24"/>
          <w:szCs w:val="24"/>
        </w:rPr>
      </w:pPr>
      <w:r w:rsidRPr="00BB72DB">
        <w:rPr>
          <w:rFonts w:ascii="Times New Roman" w:hAnsi="Times New Roman"/>
          <w:i/>
          <w:sz w:val="24"/>
          <w:szCs w:val="24"/>
        </w:rPr>
        <w:t>PP</w:t>
      </w:r>
      <w:r>
        <w:rPr>
          <w:rFonts w:ascii="Times New Roman" w:hAnsi="Times New Roman"/>
          <w:sz w:val="24"/>
          <w:szCs w:val="24"/>
          <w:vertAlign w:val="subscript"/>
        </w:rPr>
        <w:t>STN</w:t>
      </w:r>
      <w:r>
        <w:rPr>
          <w:rFonts w:ascii="Times New Roman" w:hAnsi="Times New Roman"/>
          <w:sz w:val="24"/>
          <w:szCs w:val="24"/>
        </w:rPr>
        <w:t xml:space="preserve"> is</w:t>
      </w:r>
      <w:r w:rsidR="009B407D">
        <w:rPr>
          <w:rFonts w:ascii="Times New Roman" w:hAnsi="Times New Roman"/>
          <w:sz w:val="24"/>
          <w:szCs w:val="24"/>
        </w:rPr>
        <w:t xml:space="preserve"> </w:t>
      </w:r>
      <w:r w:rsidR="00EA3F8B">
        <w:rPr>
          <w:rFonts w:ascii="Times New Roman" w:hAnsi="Times New Roman"/>
          <w:sz w:val="24"/>
          <w:szCs w:val="24"/>
        </w:rPr>
        <w:t>p</w:t>
      </w:r>
      <w:r w:rsidR="00E80F34" w:rsidRPr="002B610F">
        <w:rPr>
          <w:rFonts w:ascii="Times New Roman" w:hAnsi="Times New Roman"/>
          <w:sz w:val="24"/>
          <w:szCs w:val="24"/>
        </w:rPr>
        <w:t>rimary production</w:t>
      </w:r>
      <w:r w:rsidR="00E80F34">
        <w:rPr>
          <w:rFonts w:ascii="Times New Roman" w:hAnsi="Times New Roman"/>
          <w:sz w:val="24"/>
          <w:szCs w:val="24"/>
        </w:rPr>
        <w:t xml:space="preserve"> </w:t>
      </w:r>
      <w:r w:rsidR="00E80F34" w:rsidRPr="002B610F">
        <w:rPr>
          <w:rFonts w:ascii="Times New Roman" w:hAnsi="Times New Roman"/>
          <w:sz w:val="24"/>
          <w:szCs w:val="24"/>
        </w:rPr>
        <w:t>in the euphotic zone</w:t>
      </w:r>
      <w:r w:rsidR="00C211DD">
        <w:rPr>
          <w:rFonts w:ascii="Times New Roman" w:hAnsi="Times New Roman"/>
          <w:sz w:val="24"/>
          <w:szCs w:val="24"/>
        </w:rPr>
        <w:t xml:space="preserve"> at a station (</w:t>
      </w:r>
      <w:proofErr w:type="spellStart"/>
      <w:r w:rsidR="00C211DD">
        <w:rPr>
          <w:rFonts w:ascii="Times New Roman" w:hAnsi="Times New Roman"/>
          <w:sz w:val="24"/>
          <w:szCs w:val="24"/>
        </w:rPr>
        <w:t>mgC</w:t>
      </w:r>
      <w:proofErr w:type="spellEnd"/>
      <w:r w:rsidR="00C211DD">
        <w:rPr>
          <w:rFonts w:ascii="Times New Roman" w:hAnsi="Times New Roman"/>
          <w:sz w:val="24"/>
          <w:szCs w:val="24"/>
        </w:rPr>
        <w:t>/m</w:t>
      </w:r>
      <w:r w:rsidR="00C211DD" w:rsidRPr="00893005">
        <w:rPr>
          <w:rFonts w:ascii="Times New Roman" w:hAnsi="Times New Roman"/>
          <w:sz w:val="24"/>
          <w:szCs w:val="24"/>
          <w:vertAlign w:val="superscript"/>
        </w:rPr>
        <w:t>2</w:t>
      </w:r>
      <w:r w:rsidR="00C211DD">
        <w:rPr>
          <w:rFonts w:ascii="Times New Roman" w:hAnsi="Times New Roman"/>
          <w:sz w:val="24"/>
          <w:szCs w:val="24"/>
        </w:rPr>
        <w:t>/d).</w:t>
      </w:r>
      <w:r w:rsidR="00321730">
        <w:rPr>
          <w:rFonts w:ascii="Times New Roman" w:hAnsi="Times New Roman"/>
          <w:sz w:val="24"/>
          <w:szCs w:val="24"/>
        </w:rPr>
        <w:t xml:space="preserve"> </w:t>
      </w:r>
      <w:r w:rsidR="00321730" w:rsidRPr="00F662E4">
        <w:rPr>
          <w:rFonts w:ascii="Times New Roman" w:hAnsi="Times New Roman"/>
          <w:i/>
          <w:sz w:val="24"/>
          <w:szCs w:val="24"/>
        </w:rPr>
        <w:t>PB</w:t>
      </w:r>
      <w:r w:rsidR="00321730" w:rsidRPr="00A265E6">
        <w:rPr>
          <w:rFonts w:ascii="Times New Roman" w:hAnsi="Times New Roman"/>
          <w:sz w:val="24"/>
          <w:szCs w:val="24"/>
          <w:vertAlign w:val="subscript"/>
        </w:rPr>
        <w:t>Z</w:t>
      </w:r>
      <w:r w:rsidR="00321730">
        <w:rPr>
          <w:rFonts w:ascii="Times New Roman" w:hAnsi="Times New Roman"/>
          <w:sz w:val="24"/>
          <w:szCs w:val="24"/>
          <w:vertAlign w:val="subscript"/>
        </w:rPr>
        <w:t xml:space="preserve"> </w:t>
      </w:r>
      <w:r w:rsidR="00321730">
        <w:rPr>
          <w:rFonts w:ascii="Times New Roman" w:hAnsi="Times New Roman"/>
          <w:sz w:val="24"/>
          <w:szCs w:val="24"/>
        </w:rPr>
        <w:t>is</w:t>
      </w:r>
      <w:r w:rsidR="00C47DDF">
        <w:rPr>
          <w:rFonts w:ascii="Times New Roman" w:hAnsi="Times New Roman"/>
          <w:sz w:val="24"/>
          <w:szCs w:val="24"/>
        </w:rPr>
        <w:t xml:space="preserve"> </w:t>
      </w:r>
      <w:proofErr w:type="spellStart"/>
      <w:r w:rsidR="009E3DC5" w:rsidRPr="002B610F">
        <w:rPr>
          <w:rFonts w:ascii="Times New Roman" w:hAnsi="Times New Roman"/>
          <w:sz w:val="24"/>
          <w:szCs w:val="24"/>
        </w:rPr>
        <w:t>Chl.</w:t>
      </w:r>
      <w:r w:rsidR="009E3DC5" w:rsidRPr="002B610F">
        <w:rPr>
          <w:rFonts w:ascii="Times New Roman" w:hAnsi="Times New Roman"/>
          <w:i/>
          <w:sz w:val="24"/>
          <w:szCs w:val="24"/>
        </w:rPr>
        <w:t>a</w:t>
      </w:r>
      <w:proofErr w:type="spellEnd"/>
      <w:r w:rsidR="009E3DC5" w:rsidRPr="002B610F">
        <w:rPr>
          <w:rFonts w:ascii="Times New Roman" w:hAnsi="Times New Roman"/>
          <w:sz w:val="24"/>
          <w:szCs w:val="24"/>
        </w:rPr>
        <w:t xml:space="preserve"> specific productivity </w:t>
      </w:r>
      <w:r w:rsidR="009E3DC5">
        <w:rPr>
          <w:rFonts w:ascii="Times New Roman" w:hAnsi="Times New Roman"/>
          <w:sz w:val="24"/>
          <w:szCs w:val="24"/>
        </w:rPr>
        <w:t xml:space="preserve">at </w:t>
      </w:r>
      <w:r w:rsidR="002B0726">
        <w:rPr>
          <w:rFonts w:ascii="Times New Roman" w:hAnsi="Times New Roman"/>
          <w:sz w:val="24"/>
          <w:szCs w:val="24"/>
        </w:rPr>
        <w:t xml:space="preserve">a </w:t>
      </w:r>
      <w:r w:rsidR="009E3DC5">
        <w:rPr>
          <w:rFonts w:ascii="Times New Roman" w:hAnsi="Times New Roman"/>
          <w:sz w:val="24"/>
          <w:szCs w:val="24"/>
        </w:rPr>
        <w:t xml:space="preserve">depth </w:t>
      </w:r>
      <w:r w:rsidR="0003525A" w:rsidRPr="005006A2">
        <w:rPr>
          <w:rFonts w:ascii="Times New Roman" w:hAnsi="Times New Roman"/>
          <w:sz w:val="24"/>
          <w:szCs w:val="24"/>
        </w:rPr>
        <w:t xml:space="preserve">of </w:t>
      </w:r>
      <w:r w:rsidR="009E3DC5" w:rsidRPr="005006A2">
        <w:rPr>
          <w:rFonts w:ascii="Times New Roman" w:hAnsi="Times New Roman"/>
          <w:sz w:val="24"/>
          <w:szCs w:val="24"/>
        </w:rPr>
        <w:t xml:space="preserve">z </w:t>
      </w:r>
      <w:ins w:id="76" w:author="亮 梅原" w:date="2016-05-25T11:32:00Z">
        <w:r w:rsidR="00715D16" w:rsidRPr="005006A2">
          <w:rPr>
            <w:rFonts w:ascii="Times New Roman" w:hAnsi="Times New Roman"/>
            <w:sz w:val="24"/>
            <w:szCs w:val="24"/>
          </w:rPr>
          <w:t xml:space="preserve">in </w:t>
        </w:r>
      </w:ins>
      <w:r w:rsidR="009E3DC5" w:rsidRPr="005006A2">
        <w:rPr>
          <w:rFonts w:ascii="Times New Roman" w:hAnsi="Times New Roman"/>
          <w:sz w:val="24"/>
          <w:szCs w:val="24"/>
        </w:rPr>
        <w:t>m (</w:t>
      </w:r>
      <w:proofErr w:type="spellStart"/>
      <w:r w:rsidR="009E3DC5" w:rsidRPr="005006A2">
        <w:rPr>
          <w:rFonts w:ascii="Times New Roman" w:hAnsi="Times New Roman"/>
          <w:sz w:val="24"/>
          <w:szCs w:val="24"/>
        </w:rPr>
        <w:t>mgC</w:t>
      </w:r>
      <w:proofErr w:type="spellEnd"/>
      <w:r w:rsidR="009E3DC5" w:rsidRPr="005006A2">
        <w:rPr>
          <w:rFonts w:ascii="Times New Roman" w:hAnsi="Times New Roman"/>
          <w:sz w:val="24"/>
          <w:szCs w:val="24"/>
        </w:rPr>
        <w:t>/</w:t>
      </w:r>
      <w:proofErr w:type="spellStart"/>
      <w:r w:rsidR="009E3DC5" w:rsidRPr="005006A2">
        <w:rPr>
          <w:rFonts w:ascii="Times New Roman" w:hAnsi="Times New Roman"/>
          <w:sz w:val="24"/>
          <w:szCs w:val="24"/>
        </w:rPr>
        <w:t>m</w:t>
      </w:r>
      <w:r w:rsidR="009E3DC5" w:rsidRPr="002B610F">
        <w:rPr>
          <w:rFonts w:ascii="Times New Roman" w:hAnsi="Times New Roman"/>
          <w:sz w:val="24"/>
          <w:szCs w:val="24"/>
        </w:rPr>
        <w:t>gChl.</w:t>
      </w:r>
      <w:r w:rsidR="009E3DC5" w:rsidRPr="002B610F">
        <w:rPr>
          <w:rFonts w:ascii="Times New Roman" w:hAnsi="Times New Roman"/>
          <w:i/>
          <w:sz w:val="24"/>
          <w:szCs w:val="24"/>
        </w:rPr>
        <w:t>a</w:t>
      </w:r>
      <w:proofErr w:type="spellEnd"/>
      <w:r w:rsidR="009E3DC5" w:rsidRPr="002B610F">
        <w:rPr>
          <w:rFonts w:ascii="Times New Roman" w:hAnsi="Times New Roman"/>
          <w:sz w:val="24"/>
          <w:szCs w:val="24"/>
        </w:rPr>
        <w:t>/h)</w:t>
      </w:r>
      <w:r w:rsidR="009E3DC5">
        <w:rPr>
          <w:rFonts w:ascii="Times New Roman" w:hAnsi="Times New Roman"/>
          <w:sz w:val="24"/>
          <w:szCs w:val="24"/>
        </w:rPr>
        <w:t xml:space="preserve">. </w:t>
      </w:r>
      <w:proofErr w:type="gramStart"/>
      <w:r w:rsidR="00EA2B52" w:rsidRPr="00223F81">
        <w:rPr>
          <w:rFonts w:ascii="Times New Roman" w:hAnsi="Times New Roman"/>
          <w:i/>
          <w:sz w:val="24"/>
          <w:szCs w:val="24"/>
        </w:rPr>
        <w:t>a</w:t>
      </w:r>
      <w:proofErr w:type="gramEnd"/>
      <w:r w:rsidR="00EA2B52" w:rsidRPr="00223F81">
        <w:rPr>
          <w:rFonts w:ascii="Times New Roman" w:hAnsi="Times New Roman"/>
          <w:sz w:val="24"/>
          <w:szCs w:val="24"/>
        </w:rPr>
        <w:t xml:space="preserve"> is </w:t>
      </w:r>
      <w:r w:rsidR="00D71361" w:rsidRPr="00CF5055">
        <w:rPr>
          <w:rFonts w:ascii="Times New Roman" w:hAnsi="Times New Roman"/>
          <w:sz w:val="24"/>
          <w:szCs w:val="24"/>
        </w:rPr>
        <w:t xml:space="preserve">a </w:t>
      </w:r>
      <w:r w:rsidR="00E32381" w:rsidRPr="00CF5055">
        <w:rPr>
          <w:rFonts w:ascii="Times New Roman" w:hAnsi="Times New Roman"/>
          <w:sz w:val="24"/>
          <w:szCs w:val="24"/>
        </w:rPr>
        <w:t>regression coefficient</w:t>
      </w:r>
      <w:r w:rsidR="00EA2B52" w:rsidRPr="00CF5055">
        <w:rPr>
          <w:rFonts w:ascii="Times New Roman" w:hAnsi="Times New Roman"/>
          <w:sz w:val="24"/>
          <w:szCs w:val="24"/>
        </w:rPr>
        <w:t xml:space="preserve"> </w:t>
      </w:r>
      <w:r w:rsidR="00E32381" w:rsidRPr="00CF5055">
        <w:rPr>
          <w:rFonts w:ascii="Times New Roman" w:hAnsi="Times New Roman"/>
          <w:sz w:val="24"/>
          <w:szCs w:val="24"/>
        </w:rPr>
        <w:t xml:space="preserve">between </w:t>
      </w:r>
      <w:r w:rsidR="00A07F01" w:rsidRPr="00CF5055">
        <w:rPr>
          <w:rFonts w:ascii="Times New Roman" w:hAnsi="Times New Roman"/>
          <w:sz w:val="24"/>
          <w:szCs w:val="24"/>
        </w:rPr>
        <w:t xml:space="preserve">relative irradiance (%) and </w:t>
      </w:r>
      <w:proofErr w:type="spellStart"/>
      <w:r w:rsidR="006D14EF" w:rsidRPr="00223F81">
        <w:rPr>
          <w:rFonts w:ascii="Times New Roman" w:hAnsi="Times New Roman"/>
          <w:sz w:val="24"/>
          <w:szCs w:val="24"/>
          <w:rPrChange w:id="77" w:author="亮 梅原" w:date="2016-05-25T11:33:00Z">
            <w:rPr>
              <w:rFonts w:ascii="Times New Roman" w:hAnsi="Times New Roman"/>
              <w:sz w:val="24"/>
              <w:szCs w:val="24"/>
            </w:rPr>
          </w:rPrChange>
        </w:rPr>
        <w:t>Chl.</w:t>
      </w:r>
      <w:r w:rsidR="006D14EF" w:rsidRPr="00223F81">
        <w:rPr>
          <w:rFonts w:ascii="Times New Roman" w:hAnsi="Times New Roman"/>
          <w:i/>
          <w:sz w:val="24"/>
          <w:szCs w:val="24"/>
          <w:rPrChange w:id="78" w:author="亮 梅原" w:date="2016-05-25T11:33:00Z">
            <w:rPr>
              <w:rFonts w:ascii="Times New Roman" w:hAnsi="Times New Roman"/>
              <w:i/>
              <w:sz w:val="24"/>
              <w:szCs w:val="24"/>
            </w:rPr>
          </w:rPrChange>
        </w:rPr>
        <w:t>a</w:t>
      </w:r>
      <w:proofErr w:type="spellEnd"/>
      <w:r w:rsidR="006D14EF" w:rsidRPr="00223F81">
        <w:rPr>
          <w:rFonts w:ascii="Times New Roman" w:hAnsi="Times New Roman"/>
          <w:sz w:val="24"/>
          <w:szCs w:val="24"/>
          <w:rPrChange w:id="79" w:author="亮 梅原" w:date="2016-05-25T11:33:00Z">
            <w:rPr>
              <w:rFonts w:ascii="Times New Roman" w:hAnsi="Times New Roman"/>
              <w:sz w:val="24"/>
              <w:szCs w:val="24"/>
            </w:rPr>
          </w:rPrChange>
        </w:rPr>
        <w:t xml:space="preserve"> specific productivity</w:t>
      </w:r>
      <w:r w:rsidR="00D718C0" w:rsidRPr="00223F81">
        <w:rPr>
          <w:rFonts w:ascii="Times New Roman" w:hAnsi="Times New Roman"/>
          <w:sz w:val="24"/>
          <w:szCs w:val="24"/>
          <w:rPrChange w:id="80" w:author="亮 梅原" w:date="2016-05-25T11:33:00Z">
            <w:rPr>
              <w:rFonts w:ascii="Times New Roman" w:hAnsi="Times New Roman"/>
              <w:sz w:val="24"/>
              <w:szCs w:val="24"/>
            </w:rPr>
          </w:rPrChange>
        </w:rPr>
        <w:t xml:space="preserve"> </w:t>
      </w:r>
      <w:r w:rsidR="00B91696" w:rsidRPr="00223F81">
        <w:rPr>
          <w:rFonts w:ascii="Times New Roman" w:hAnsi="Times New Roman"/>
          <w:sz w:val="24"/>
          <w:szCs w:val="24"/>
          <w:rPrChange w:id="81" w:author="亮 梅原" w:date="2016-05-25T11:33:00Z">
            <w:rPr>
              <w:rFonts w:ascii="Times New Roman" w:hAnsi="Times New Roman"/>
              <w:sz w:val="24"/>
              <w:szCs w:val="24"/>
            </w:rPr>
          </w:rPrChange>
        </w:rPr>
        <w:t xml:space="preserve">in the bay </w:t>
      </w:r>
      <w:r w:rsidR="00D718C0" w:rsidRPr="00223F81">
        <w:rPr>
          <w:rFonts w:ascii="Times New Roman" w:hAnsi="Times New Roman"/>
          <w:sz w:val="24"/>
          <w:szCs w:val="24"/>
          <w:rPrChange w:id="82" w:author="亮 梅原" w:date="2016-05-25T11:33:00Z">
            <w:rPr>
              <w:rFonts w:ascii="Times New Roman" w:hAnsi="Times New Roman"/>
              <w:sz w:val="24"/>
              <w:szCs w:val="24"/>
            </w:rPr>
          </w:rPrChange>
        </w:rPr>
        <w:t>at each seasonal investigation.</w:t>
      </w:r>
      <w:r w:rsidR="008F5B0A" w:rsidRPr="00223F81">
        <w:rPr>
          <w:rFonts w:ascii="Times New Roman" w:hAnsi="Times New Roman"/>
          <w:sz w:val="24"/>
          <w:szCs w:val="24"/>
          <w:rPrChange w:id="83" w:author="亮 梅原" w:date="2016-05-25T11:33:00Z">
            <w:rPr>
              <w:rFonts w:ascii="Times New Roman" w:hAnsi="Times New Roman"/>
              <w:sz w:val="24"/>
              <w:szCs w:val="24"/>
            </w:rPr>
          </w:rPrChange>
        </w:rPr>
        <w:t xml:space="preserve"> </w:t>
      </w:r>
      <w:proofErr w:type="spellStart"/>
      <w:r w:rsidR="00DD50B7" w:rsidRPr="00223F81">
        <w:rPr>
          <w:rFonts w:ascii="Times New Roman" w:hAnsi="Times New Roman"/>
          <w:i/>
          <w:sz w:val="24"/>
          <w:szCs w:val="24"/>
          <w:rPrChange w:id="84" w:author="亮 梅原" w:date="2016-05-25T11:33:00Z">
            <w:rPr>
              <w:rFonts w:ascii="Times New Roman" w:hAnsi="Times New Roman"/>
              <w:i/>
              <w:sz w:val="24"/>
              <w:szCs w:val="24"/>
            </w:rPr>
          </w:rPrChange>
        </w:rPr>
        <w:t>I</w:t>
      </w:r>
      <w:r w:rsidR="00DD50B7" w:rsidRPr="00223F81">
        <w:rPr>
          <w:rFonts w:ascii="Times New Roman" w:hAnsi="Times New Roman"/>
          <w:sz w:val="24"/>
          <w:szCs w:val="24"/>
          <w:vertAlign w:val="subscript"/>
          <w:rPrChange w:id="85" w:author="亮 梅原" w:date="2016-05-25T11:33:00Z">
            <w:rPr>
              <w:rFonts w:ascii="Times New Roman" w:hAnsi="Times New Roman"/>
              <w:sz w:val="24"/>
              <w:szCs w:val="24"/>
              <w:vertAlign w:val="subscript"/>
            </w:rPr>
          </w:rPrChange>
        </w:rPr>
        <w:t>z</w:t>
      </w:r>
      <w:proofErr w:type="spellEnd"/>
      <w:r w:rsidR="00DD50B7" w:rsidRPr="00223F81">
        <w:rPr>
          <w:rFonts w:ascii="Times New Roman" w:hAnsi="Times New Roman"/>
          <w:sz w:val="24"/>
          <w:szCs w:val="24"/>
          <w:rPrChange w:id="86" w:author="亮 梅原" w:date="2016-05-25T11:33:00Z">
            <w:rPr>
              <w:rFonts w:ascii="Times New Roman" w:hAnsi="Times New Roman"/>
              <w:sz w:val="24"/>
              <w:szCs w:val="24"/>
            </w:rPr>
          </w:rPrChange>
        </w:rPr>
        <w:t xml:space="preserve"> and </w:t>
      </w:r>
      <w:r w:rsidR="00DD50B7" w:rsidRPr="00223F81">
        <w:rPr>
          <w:rFonts w:ascii="Times New Roman" w:hAnsi="Times New Roman"/>
          <w:i/>
          <w:sz w:val="24"/>
          <w:szCs w:val="24"/>
          <w:rPrChange w:id="87" w:author="亮 梅原" w:date="2016-05-25T11:33:00Z">
            <w:rPr>
              <w:rFonts w:ascii="Times New Roman" w:hAnsi="Times New Roman"/>
              <w:i/>
              <w:sz w:val="24"/>
              <w:szCs w:val="24"/>
            </w:rPr>
          </w:rPrChange>
        </w:rPr>
        <w:t>I</w:t>
      </w:r>
      <w:r w:rsidR="00DD50B7" w:rsidRPr="00223F81">
        <w:rPr>
          <w:rFonts w:ascii="Times New Roman" w:hAnsi="Times New Roman"/>
          <w:sz w:val="24"/>
          <w:szCs w:val="24"/>
          <w:vertAlign w:val="subscript"/>
          <w:rPrChange w:id="88" w:author="亮 梅原" w:date="2016-05-25T11:33:00Z">
            <w:rPr>
              <w:rFonts w:ascii="Times New Roman" w:hAnsi="Times New Roman"/>
              <w:sz w:val="24"/>
              <w:szCs w:val="24"/>
              <w:vertAlign w:val="subscript"/>
            </w:rPr>
          </w:rPrChange>
        </w:rPr>
        <w:t>0</w:t>
      </w:r>
      <w:r w:rsidR="00DD50B7" w:rsidRPr="00223F81">
        <w:rPr>
          <w:rFonts w:ascii="Times New Roman" w:hAnsi="Times New Roman"/>
          <w:sz w:val="24"/>
          <w:szCs w:val="24"/>
          <w:rPrChange w:id="89" w:author="亮 梅原" w:date="2016-05-25T11:33:00Z">
            <w:rPr>
              <w:rFonts w:ascii="Times New Roman" w:hAnsi="Times New Roman"/>
              <w:sz w:val="24"/>
              <w:szCs w:val="24"/>
            </w:rPr>
          </w:rPrChange>
        </w:rPr>
        <w:t xml:space="preserve"> indicate </w:t>
      </w:r>
      <w:r w:rsidR="00C406E3" w:rsidRPr="00223F81">
        <w:rPr>
          <w:rFonts w:ascii="Times New Roman" w:hAnsi="Times New Roman"/>
          <w:sz w:val="24"/>
          <w:szCs w:val="24"/>
          <w:rPrChange w:id="90" w:author="亮 梅原" w:date="2016-05-25T11:33:00Z">
            <w:rPr>
              <w:rFonts w:ascii="Times New Roman" w:hAnsi="Times New Roman"/>
              <w:sz w:val="24"/>
              <w:szCs w:val="24"/>
            </w:rPr>
          </w:rPrChange>
        </w:rPr>
        <w:t xml:space="preserve">photon flux density </w:t>
      </w:r>
      <w:r w:rsidR="007E04E7" w:rsidRPr="00223F81">
        <w:rPr>
          <w:rFonts w:ascii="Times New Roman" w:hAnsi="Times New Roman"/>
          <w:sz w:val="24"/>
          <w:szCs w:val="24"/>
          <w:rPrChange w:id="91" w:author="亮 梅原" w:date="2016-05-25T11:33:00Z">
            <w:rPr>
              <w:rFonts w:ascii="Times New Roman" w:hAnsi="Times New Roman"/>
              <w:sz w:val="24"/>
              <w:szCs w:val="24"/>
            </w:rPr>
          </w:rPrChange>
        </w:rPr>
        <w:t>(µ</w:t>
      </w:r>
      <w:proofErr w:type="spellStart"/>
      <w:r w:rsidR="007E04E7" w:rsidRPr="00223F81">
        <w:rPr>
          <w:rFonts w:ascii="Times New Roman" w:hAnsi="Times New Roman"/>
          <w:sz w:val="24"/>
          <w:szCs w:val="24"/>
          <w:rPrChange w:id="92" w:author="亮 梅原" w:date="2016-05-25T11:33:00Z">
            <w:rPr>
              <w:rFonts w:ascii="Times New Roman" w:hAnsi="Times New Roman"/>
              <w:sz w:val="24"/>
              <w:szCs w:val="24"/>
            </w:rPr>
          </w:rPrChange>
        </w:rPr>
        <w:t>mol</w:t>
      </w:r>
      <w:proofErr w:type="spellEnd"/>
      <w:r w:rsidR="007E04E7" w:rsidRPr="00223F81">
        <w:rPr>
          <w:rFonts w:ascii="Times New Roman" w:hAnsi="Times New Roman"/>
          <w:sz w:val="24"/>
          <w:szCs w:val="24"/>
          <w:rPrChange w:id="93" w:author="亮 梅原" w:date="2016-05-25T11:33:00Z">
            <w:rPr>
              <w:rFonts w:ascii="Times New Roman" w:hAnsi="Times New Roman"/>
              <w:sz w:val="24"/>
              <w:szCs w:val="24"/>
            </w:rPr>
          </w:rPrChange>
        </w:rPr>
        <w:t>-photons/m</w:t>
      </w:r>
      <w:r w:rsidR="007E04E7" w:rsidRPr="00223F81">
        <w:rPr>
          <w:rFonts w:ascii="Times New Roman" w:hAnsi="Times New Roman"/>
          <w:sz w:val="24"/>
          <w:szCs w:val="24"/>
          <w:vertAlign w:val="superscript"/>
          <w:rPrChange w:id="94" w:author="亮 梅原" w:date="2016-05-25T11:33:00Z">
            <w:rPr>
              <w:rFonts w:ascii="Times New Roman" w:hAnsi="Times New Roman"/>
              <w:sz w:val="24"/>
              <w:szCs w:val="24"/>
              <w:vertAlign w:val="superscript"/>
            </w:rPr>
          </w:rPrChange>
        </w:rPr>
        <w:t>2</w:t>
      </w:r>
      <w:r w:rsidR="007E04E7" w:rsidRPr="00223F81">
        <w:rPr>
          <w:rFonts w:ascii="Times New Roman" w:hAnsi="Times New Roman"/>
          <w:sz w:val="24"/>
          <w:szCs w:val="24"/>
          <w:rPrChange w:id="95" w:author="亮 梅原" w:date="2016-05-25T11:33:00Z">
            <w:rPr>
              <w:rFonts w:ascii="Times New Roman" w:hAnsi="Times New Roman"/>
              <w:sz w:val="24"/>
              <w:szCs w:val="24"/>
            </w:rPr>
          </w:rPrChange>
        </w:rPr>
        <w:t xml:space="preserve">/sec) </w:t>
      </w:r>
      <w:r w:rsidR="008B1405" w:rsidRPr="00223F81">
        <w:rPr>
          <w:rFonts w:ascii="Times New Roman" w:hAnsi="Times New Roman"/>
          <w:sz w:val="24"/>
          <w:szCs w:val="24"/>
          <w:rPrChange w:id="96" w:author="亮 梅原" w:date="2016-05-25T11:33:00Z">
            <w:rPr>
              <w:rFonts w:ascii="Times New Roman" w:hAnsi="Times New Roman"/>
              <w:sz w:val="24"/>
              <w:szCs w:val="24"/>
            </w:rPr>
          </w:rPrChange>
        </w:rPr>
        <w:t xml:space="preserve">at a depth </w:t>
      </w:r>
      <w:r w:rsidR="008B1405" w:rsidRPr="00223F81">
        <w:rPr>
          <w:rFonts w:ascii="Times New Roman" w:hAnsi="Times New Roman"/>
          <w:sz w:val="24"/>
          <w:szCs w:val="24"/>
        </w:rPr>
        <w:t>z</w:t>
      </w:r>
      <w:ins w:id="97" w:author="亮 梅原" w:date="2016-05-25T11:32:00Z">
        <w:r w:rsidR="00223F81" w:rsidRPr="00223F81">
          <w:rPr>
            <w:rFonts w:ascii="Times New Roman" w:hAnsi="Times New Roman"/>
            <w:sz w:val="24"/>
            <w:szCs w:val="24"/>
          </w:rPr>
          <w:t>,</w:t>
        </w:r>
      </w:ins>
      <w:r w:rsidR="008B1405" w:rsidRPr="00223F81">
        <w:rPr>
          <w:rFonts w:ascii="Times New Roman" w:hAnsi="Times New Roman"/>
          <w:sz w:val="24"/>
          <w:szCs w:val="24"/>
        </w:rPr>
        <w:t xml:space="preserve"> </w:t>
      </w:r>
      <w:r w:rsidR="00140BC9" w:rsidRPr="00223F81">
        <w:rPr>
          <w:rFonts w:ascii="Times New Roman" w:hAnsi="Times New Roman"/>
          <w:sz w:val="24"/>
          <w:szCs w:val="24"/>
        </w:rPr>
        <w:t xml:space="preserve">and </w:t>
      </w:r>
      <w:ins w:id="98" w:author="亮 梅原" w:date="2016-05-25T11:33:00Z">
        <w:r w:rsidR="00CF5055">
          <w:rPr>
            <w:rFonts w:ascii="Times New Roman" w:hAnsi="Times New Roman"/>
            <w:sz w:val="24"/>
            <w:szCs w:val="24"/>
          </w:rPr>
          <w:t xml:space="preserve">at the </w:t>
        </w:r>
      </w:ins>
      <w:r w:rsidR="00140BC9" w:rsidRPr="00223F81">
        <w:rPr>
          <w:rFonts w:ascii="Times New Roman" w:hAnsi="Times New Roman"/>
          <w:sz w:val="24"/>
          <w:szCs w:val="24"/>
        </w:rPr>
        <w:t>surface</w:t>
      </w:r>
      <w:r w:rsidR="005B262D" w:rsidRPr="00CF5055">
        <w:rPr>
          <w:rFonts w:ascii="Times New Roman" w:hAnsi="Times New Roman"/>
          <w:sz w:val="24"/>
          <w:szCs w:val="24"/>
        </w:rPr>
        <w:t>, respectively.</w:t>
      </w:r>
    </w:p>
    <w:p w14:paraId="374A7E09" w14:textId="3E3F4B9B" w:rsidR="00D7316C" w:rsidRDefault="00E12640" w:rsidP="00853066">
      <w:pPr>
        <w:snapToGrid w:val="0"/>
        <w:ind w:firstLine="709"/>
        <w:rPr>
          <w:rFonts w:ascii="Times New Roman" w:hAnsi="Times New Roman"/>
          <w:sz w:val="24"/>
          <w:szCs w:val="24"/>
        </w:rPr>
      </w:pPr>
      <w:r w:rsidRPr="00223F81">
        <w:rPr>
          <w:rFonts w:ascii="Times New Roman" w:hAnsi="Times New Roman"/>
          <w:sz w:val="24"/>
          <w:szCs w:val="24"/>
          <w:rPrChange w:id="99" w:author="亮 梅原" w:date="2016-05-25T11:33:00Z">
            <w:rPr>
              <w:rFonts w:ascii="Times New Roman" w:hAnsi="Times New Roman"/>
              <w:sz w:val="24"/>
              <w:szCs w:val="24"/>
            </w:rPr>
          </w:rPrChange>
        </w:rPr>
        <w:t>For estimation of t</w:t>
      </w:r>
      <w:r w:rsidR="00F06C92" w:rsidRPr="00223F81">
        <w:rPr>
          <w:rFonts w:ascii="Times New Roman" w:hAnsi="Times New Roman"/>
          <w:sz w:val="24"/>
          <w:szCs w:val="24"/>
          <w:rPrChange w:id="100" w:author="亮 梅原" w:date="2016-05-25T11:33:00Z">
            <w:rPr>
              <w:rFonts w:ascii="Times New Roman" w:hAnsi="Times New Roman"/>
              <w:sz w:val="24"/>
              <w:szCs w:val="24"/>
            </w:rPr>
          </w:rPrChange>
        </w:rPr>
        <w:t xml:space="preserve">he </w:t>
      </w:r>
      <w:r w:rsidR="001F037D" w:rsidRPr="00223F81">
        <w:rPr>
          <w:rFonts w:ascii="Times New Roman" w:hAnsi="Times New Roman"/>
          <w:sz w:val="24"/>
          <w:szCs w:val="24"/>
          <w:rPrChange w:id="101" w:author="亮 梅原" w:date="2016-05-25T11:33:00Z">
            <w:rPr>
              <w:rFonts w:ascii="Times New Roman" w:hAnsi="Times New Roman"/>
              <w:sz w:val="24"/>
              <w:szCs w:val="24"/>
            </w:rPr>
          </w:rPrChange>
        </w:rPr>
        <w:t>secondary productions</w:t>
      </w:r>
      <w:r w:rsidR="00326621" w:rsidRPr="00223F81">
        <w:rPr>
          <w:rFonts w:ascii="Times New Roman" w:hAnsi="Times New Roman"/>
          <w:sz w:val="24"/>
          <w:szCs w:val="24"/>
          <w:rPrChange w:id="102" w:author="亮 梅原" w:date="2016-05-25T11:33:00Z">
            <w:rPr>
              <w:rFonts w:ascii="Times New Roman" w:hAnsi="Times New Roman"/>
              <w:sz w:val="24"/>
              <w:szCs w:val="24"/>
            </w:rPr>
          </w:rPrChange>
        </w:rPr>
        <w:t xml:space="preserve">, </w:t>
      </w:r>
      <w:r w:rsidR="001F037D" w:rsidRPr="00223F81">
        <w:rPr>
          <w:rFonts w:ascii="Times New Roman" w:hAnsi="Times New Roman"/>
          <w:sz w:val="24"/>
          <w:szCs w:val="24"/>
          <w:rPrChange w:id="103" w:author="亮 梅原" w:date="2016-05-25T11:33:00Z">
            <w:rPr>
              <w:rFonts w:ascii="Times New Roman" w:hAnsi="Times New Roman"/>
              <w:sz w:val="24"/>
              <w:szCs w:val="24"/>
            </w:rPr>
          </w:rPrChange>
        </w:rPr>
        <w:t xml:space="preserve">the </w:t>
      </w:r>
      <w:r w:rsidR="00E2589B" w:rsidRPr="00223F81">
        <w:rPr>
          <w:rFonts w:ascii="Times New Roman" w:hAnsi="Times New Roman"/>
          <w:sz w:val="24"/>
          <w:szCs w:val="24"/>
          <w:rPrChange w:id="104" w:author="亮 梅原" w:date="2016-05-25T11:33:00Z">
            <w:rPr>
              <w:rFonts w:ascii="Times New Roman" w:hAnsi="Times New Roman"/>
              <w:sz w:val="24"/>
              <w:szCs w:val="24"/>
            </w:rPr>
          </w:rPrChange>
        </w:rPr>
        <w:t>n</w:t>
      </w:r>
      <w:r w:rsidR="004A3602" w:rsidRPr="00223F81">
        <w:rPr>
          <w:rFonts w:ascii="Times New Roman" w:hAnsi="Times New Roman"/>
          <w:sz w:val="24"/>
          <w:szCs w:val="24"/>
          <w:rPrChange w:id="105" w:author="亮 梅原" w:date="2016-05-25T11:33:00Z">
            <w:rPr>
              <w:rFonts w:ascii="Times New Roman" w:hAnsi="Times New Roman"/>
              <w:sz w:val="24"/>
              <w:szCs w:val="24"/>
            </w:rPr>
          </w:rPrChange>
        </w:rPr>
        <w:t>et z</w:t>
      </w:r>
      <w:r w:rsidR="004A3602">
        <w:rPr>
          <w:rFonts w:ascii="Times New Roman" w:hAnsi="Times New Roman"/>
          <w:sz w:val="24"/>
          <w:szCs w:val="24"/>
        </w:rPr>
        <w:t>ooplanktons</w:t>
      </w:r>
      <w:r w:rsidR="009B0AD3">
        <w:rPr>
          <w:rFonts w:ascii="Times New Roman" w:hAnsi="Times New Roman"/>
          <w:sz w:val="24"/>
          <w:szCs w:val="24"/>
        </w:rPr>
        <w:t xml:space="preserve"> </w:t>
      </w:r>
      <w:r w:rsidR="001017FD">
        <w:rPr>
          <w:rFonts w:ascii="Times New Roman" w:hAnsi="Times New Roman"/>
          <w:sz w:val="24"/>
          <w:szCs w:val="24"/>
        </w:rPr>
        <w:t>were identified</w:t>
      </w:r>
      <w:r w:rsidR="007A2892">
        <w:rPr>
          <w:rFonts w:ascii="Times New Roman" w:hAnsi="Times New Roman"/>
          <w:sz w:val="24"/>
          <w:szCs w:val="24"/>
        </w:rPr>
        <w:t>,</w:t>
      </w:r>
      <w:r w:rsidR="001017FD">
        <w:rPr>
          <w:rFonts w:ascii="Times New Roman" w:hAnsi="Times New Roman"/>
          <w:sz w:val="24"/>
          <w:szCs w:val="24"/>
        </w:rPr>
        <w:t xml:space="preserve"> </w:t>
      </w:r>
      <w:r w:rsidR="00273F6F">
        <w:rPr>
          <w:rFonts w:ascii="Times New Roman" w:hAnsi="Times New Roman"/>
          <w:sz w:val="24"/>
          <w:szCs w:val="24"/>
        </w:rPr>
        <w:t>counted</w:t>
      </w:r>
      <w:r w:rsidR="007A2892">
        <w:rPr>
          <w:rFonts w:ascii="Times New Roman" w:hAnsi="Times New Roman"/>
          <w:sz w:val="24"/>
          <w:szCs w:val="24"/>
        </w:rPr>
        <w:t>,</w:t>
      </w:r>
      <w:r w:rsidR="00273F6F">
        <w:rPr>
          <w:rFonts w:ascii="Times New Roman" w:hAnsi="Times New Roman"/>
          <w:sz w:val="24"/>
          <w:szCs w:val="24"/>
        </w:rPr>
        <w:t xml:space="preserve"> and </w:t>
      </w:r>
      <w:r w:rsidR="00202A84">
        <w:rPr>
          <w:rFonts w:ascii="Times New Roman" w:hAnsi="Times New Roman"/>
          <w:sz w:val="24"/>
          <w:szCs w:val="24"/>
        </w:rPr>
        <w:t>the</w:t>
      </w:r>
      <w:ins w:id="106" w:author="MANALO CERVINIA VELASCO" w:date="2016-05-24T11:28:00Z">
        <w:r w:rsidR="00E4467D">
          <w:rPr>
            <w:rFonts w:ascii="Times New Roman" w:hAnsi="Times New Roman"/>
            <w:sz w:val="24"/>
            <w:szCs w:val="24"/>
          </w:rPr>
          <w:t>ir</w:t>
        </w:r>
      </w:ins>
      <w:r w:rsidR="00202A84">
        <w:rPr>
          <w:rFonts w:ascii="Times New Roman" w:hAnsi="Times New Roman"/>
          <w:sz w:val="24"/>
          <w:szCs w:val="24"/>
        </w:rPr>
        <w:t xml:space="preserve"> </w:t>
      </w:r>
      <w:r w:rsidR="00093512">
        <w:rPr>
          <w:rFonts w:ascii="Times New Roman" w:hAnsi="Times New Roman"/>
          <w:sz w:val="24"/>
          <w:szCs w:val="24"/>
        </w:rPr>
        <w:t>body length</w:t>
      </w:r>
      <w:r w:rsidR="00494797">
        <w:rPr>
          <w:rFonts w:ascii="Times New Roman" w:hAnsi="Times New Roman"/>
          <w:sz w:val="24"/>
          <w:szCs w:val="24"/>
        </w:rPr>
        <w:t xml:space="preserve"> </w:t>
      </w:r>
      <w:ins w:id="107" w:author="MANALO CERVINIA VELASCO" w:date="2016-05-24T11:28:00Z">
        <w:r w:rsidR="00E4467D">
          <w:rPr>
            <w:rFonts w:ascii="Times New Roman" w:hAnsi="Times New Roman"/>
            <w:sz w:val="24"/>
            <w:szCs w:val="24"/>
          </w:rPr>
          <w:t xml:space="preserve">measured </w:t>
        </w:r>
      </w:ins>
      <w:r w:rsidR="007A2892">
        <w:rPr>
          <w:rFonts w:ascii="Times New Roman" w:hAnsi="Times New Roman"/>
          <w:sz w:val="24"/>
          <w:szCs w:val="24"/>
        </w:rPr>
        <w:t>under a</w:t>
      </w:r>
      <w:r w:rsidR="000B4AB9">
        <w:rPr>
          <w:rFonts w:ascii="Times New Roman" w:hAnsi="Times New Roman"/>
          <w:sz w:val="24"/>
          <w:szCs w:val="24"/>
        </w:rPr>
        <w:t xml:space="preserve"> microscope.</w:t>
      </w:r>
      <w:r w:rsidR="009C12E5">
        <w:rPr>
          <w:rFonts w:ascii="Times New Roman" w:hAnsi="Times New Roman"/>
          <w:sz w:val="24"/>
          <w:szCs w:val="24"/>
        </w:rPr>
        <w:t xml:space="preserve"> </w:t>
      </w:r>
      <w:ins w:id="108" w:author="MANALO CERVINIA VELASCO" w:date="2016-05-24T11:28:00Z">
        <w:r w:rsidR="00E4467D">
          <w:rPr>
            <w:rFonts w:ascii="Times New Roman" w:hAnsi="Times New Roman"/>
            <w:sz w:val="24"/>
            <w:szCs w:val="24"/>
          </w:rPr>
          <w:t>B</w:t>
        </w:r>
      </w:ins>
      <w:r w:rsidR="009C12E5">
        <w:rPr>
          <w:rFonts w:ascii="Times New Roman" w:hAnsi="Times New Roman"/>
          <w:sz w:val="24"/>
          <w:szCs w:val="24"/>
        </w:rPr>
        <w:t xml:space="preserve">iomass </w:t>
      </w:r>
      <w:r w:rsidR="007D7FB5">
        <w:rPr>
          <w:rFonts w:ascii="Times New Roman" w:hAnsi="Times New Roman"/>
          <w:sz w:val="24"/>
          <w:szCs w:val="24"/>
        </w:rPr>
        <w:t xml:space="preserve">of the net zooplanktons in the water </w:t>
      </w:r>
      <w:ins w:id="109" w:author="MANALO CERVINIA VELASCO" w:date="2016-05-24T11:28:00Z">
        <w:r w:rsidR="00E4467D">
          <w:rPr>
            <w:rFonts w:ascii="Times New Roman" w:hAnsi="Times New Roman"/>
            <w:sz w:val="24"/>
            <w:szCs w:val="24"/>
          </w:rPr>
          <w:t xml:space="preserve">was estimated </w:t>
        </w:r>
      </w:ins>
      <w:r w:rsidR="00176666">
        <w:rPr>
          <w:rFonts w:ascii="Times New Roman" w:hAnsi="Times New Roman"/>
          <w:sz w:val="24"/>
          <w:szCs w:val="24"/>
        </w:rPr>
        <w:t xml:space="preserve">using </w:t>
      </w:r>
      <w:r w:rsidR="00B338A7">
        <w:rPr>
          <w:rFonts w:ascii="Times New Roman" w:hAnsi="Times New Roman"/>
          <w:sz w:val="24"/>
          <w:szCs w:val="24"/>
        </w:rPr>
        <w:t>length-weight relationships</w:t>
      </w:r>
      <w:r w:rsidR="007D7FB5">
        <w:rPr>
          <w:rFonts w:ascii="Times New Roman" w:hAnsi="Times New Roman"/>
          <w:sz w:val="24"/>
          <w:szCs w:val="24"/>
        </w:rPr>
        <w:t xml:space="preserve"> </w:t>
      </w:r>
      <w:r w:rsidR="00C12294">
        <w:rPr>
          <w:rFonts w:ascii="Times New Roman" w:hAnsi="Times New Roman"/>
          <w:sz w:val="24"/>
          <w:szCs w:val="24"/>
        </w:rPr>
        <w:t xml:space="preserve">of each </w:t>
      </w:r>
      <w:r w:rsidR="00A22B1B">
        <w:rPr>
          <w:rFonts w:ascii="Times New Roman" w:hAnsi="Times New Roman"/>
          <w:sz w:val="24"/>
          <w:szCs w:val="24"/>
        </w:rPr>
        <w:t>species</w:t>
      </w:r>
      <w:r w:rsidR="007B5B9C">
        <w:rPr>
          <w:rFonts w:ascii="Times New Roman" w:hAnsi="Times New Roman"/>
          <w:sz w:val="24"/>
          <w:szCs w:val="24"/>
        </w:rPr>
        <w:t xml:space="preserve"> </w:t>
      </w:r>
      <w:r w:rsidR="00EA6B01">
        <w:rPr>
          <w:rFonts w:ascii="Times New Roman" w:hAnsi="Times New Roman"/>
          <w:sz w:val="24"/>
          <w:szCs w:val="24"/>
        </w:rPr>
        <w:t>[1</w:t>
      </w:r>
      <w:r w:rsidR="00647BBB">
        <w:rPr>
          <w:rFonts w:ascii="Times New Roman" w:hAnsi="Times New Roman"/>
          <w:sz w:val="24"/>
          <w:szCs w:val="24"/>
        </w:rPr>
        <w:t>5</w:t>
      </w:r>
      <w:r w:rsidR="00EA6B01">
        <w:rPr>
          <w:rFonts w:ascii="Times New Roman" w:hAnsi="Times New Roman"/>
          <w:sz w:val="24"/>
          <w:szCs w:val="24"/>
        </w:rPr>
        <w:t>]</w:t>
      </w:r>
      <w:r w:rsidR="007D7FB5">
        <w:rPr>
          <w:rFonts w:ascii="Times New Roman" w:hAnsi="Times New Roman"/>
          <w:sz w:val="24"/>
          <w:szCs w:val="24"/>
        </w:rPr>
        <w:t xml:space="preserve">. </w:t>
      </w:r>
      <w:r w:rsidR="00D65C79">
        <w:rPr>
          <w:rFonts w:ascii="Times New Roman" w:hAnsi="Times New Roman"/>
          <w:sz w:val="24"/>
          <w:szCs w:val="24"/>
        </w:rPr>
        <w:t>The</w:t>
      </w:r>
      <w:r w:rsidR="00AB74D9">
        <w:rPr>
          <w:rFonts w:ascii="Times New Roman" w:hAnsi="Times New Roman"/>
          <w:sz w:val="24"/>
          <w:szCs w:val="24"/>
        </w:rPr>
        <w:t>ir</w:t>
      </w:r>
      <w:r w:rsidR="00D65C79">
        <w:rPr>
          <w:rFonts w:ascii="Times New Roman" w:hAnsi="Times New Roman"/>
          <w:sz w:val="24"/>
          <w:szCs w:val="24"/>
        </w:rPr>
        <w:t xml:space="preserve"> secondary productions were calculated by</w:t>
      </w:r>
      <w:r w:rsidR="009B5230" w:rsidRPr="009B5230">
        <w:t xml:space="preserve"> </w:t>
      </w:r>
      <w:r w:rsidR="009B5230" w:rsidRPr="009B5230">
        <w:rPr>
          <w:rFonts w:ascii="Times New Roman" w:hAnsi="Times New Roman"/>
          <w:sz w:val="24"/>
          <w:szCs w:val="24"/>
        </w:rPr>
        <w:t>regression equation</w:t>
      </w:r>
      <w:r w:rsidR="000F2286">
        <w:rPr>
          <w:rFonts w:ascii="Times New Roman" w:hAnsi="Times New Roman"/>
          <w:sz w:val="24"/>
          <w:szCs w:val="24"/>
        </w:rPr>
        <w:t xml:space="preserve"> between</w:t>
      </w:r>
      <w:r w:rsidR="00D65C79">
        <w:rPr>
          <w:rFonts w:ascii="Times New Roman" w:hAnsi="Times New Roman"/>
          <w:sz w:val="24"/>
          <w:szCs w:val="24"/>
        </w:rPr>
        <w:t xml:space="preserve"> </w:t>
      </w:r>
      <w:r w:rsidR="000F2286" w:rsidRPr="000F2286">
        <w:rPr>
          <w:rFonts w:ascii="Times New Roman" w:hAnsi="Times New Roman"/>
          <w:sz w:val="24"/>
          <w:szCs w:val="24"/>
        </w:rPr>
        <w:t>specific growth rate (g</w:t>
      </w:r>
      <w:r w:rsidR="000F2286">
        <w:rPr>
          <w:rFonts w:ascii="Times New Roman" w:hAnsi="Times New Roman"/>
          <w:sz w:val="24"/>
          <w:szCs w:val="24"/>
        </w:rPr>
        <w:t>/d</w:t>
      </w:r>
      <w:r w:rsidR="000F2286" w:rsidRPr="000F2286">
        <w:rPr>
          <w:rFonts w:ascii="Times New Roman" w:hAnsi="Times New Roman"/>
          <w:sz w:val="24"/>
          <w:szCs w:val="24"/>
        </w:rPr>
        <w:t xml:space="preserve">) </w:t>
      </w:r>
      <w:r w:rsidR="000F2286">
        <w:rPr>
          <w:rFonts w:ascii="Times New Roman" w:hAnsi="Times New Roman"/>
          <w:sz w:val="24"/>
          <w:szCs w:val="24"/>
        </w:rPr>
        <w:t>and</w:t>
      </w:r>
      <w:r w:rsidR="007400A7" w:rsidRPr="007400A7">
        <w:t xml:space="preserve"> </w:t>
      </w:r>
      <w:r w:rsidR="00526FC8">
        <w:rPr>
          <w:rFonts w:ascii="Times New Roman" w:hAnsi="Times New Roman"/>
          <w:sz w:val="24"/>
          <w:szCs w:val="24"/>
        </w:rPr>
        <w:t>temperature</w:t>
      </w:r>
      <w:r w:rsidR="000F2286">
        <w:rPr>
          <w:rFonts w:ascii="Times New Roman" w:hAnsi="Times New Roman"/>
          <w:sz w:val="24"/>
          <w:szCs w:val="24"/>
        </w:rPr>
        <w:t xml:space="preserve"> </w:t>
      </w:r>
      <w:r w:rsidR="008C1F25">
        <w:rPr>
          <w:rFonts w:ascii="Times New Roman" w:hAnsi="Times New Roman"/>
          <w:sz w:val="24"/>
          <w:szCs w:val="24"/>
        </w:rPr>
        <w:t>[16]</w:t>
      </w:r>
      <w:r w:rsidR="00FD48CF">
        <w:rPr>
          <w:rFonts w:ascii="Times New Roman" w:hAnsi="Times New Roman"/>
          <w:sz w:val="24"/>
          <w:szCs w:val="24"/>
        </w:rPr>
        <w:t>.</w:t>
      </w:r>
    </w:p>
    <w:p w14:paraId="489C4E32" w14:textId="454AAF04" w:rsidR="009F7FF4" w:rsidRDefault="00AB74D9" w:rsidP="00853066">
      <w:pPr>
        <w:snapToGrid w:val="0"/>
        <w:ind w:firstLine="709"/>
        <w:rPr>
          <w:rFonts w:ascii="Times New Roman" w:hAnsi="Times New Roman"/>
          <w:sz w:val="24"/>
          <w:szCs w:val="24"/>
        </w:rPr>
      </w:pPr>
      <w:r>
        <w:rPr>
          <w:rFonts w:ascii="Times New Roman" w:hAnsi="Times New Roman"/>
          <w:sz w:val="24"/>
          <w:szCs w:val="24"/>
        </w:rPr>
        <w:t xml:space="preserve">The secondary productions of the </w:t>
      </w:r>
      <w:r w:rsidR="00273DC6">
        <w:rPr>
          <w:rFonts w:ascii="Times New Roman" w:hAnsi="Times New Roman"/>
          <w:sz w:val="24"/>
          <w:szCs w:val="24"/>
        </w:rPr>
        <w:t>oyster</w:t>
      </w:r>
      <w:r w:rsidR="00747C0F" w:rsidRPr="00747C0F">
        <w:rPr>
          <w:rFonts w:ascii="Times New Roman" w:hAnsi="Times New Roman"/>
          <w:sz w:val="24"/>
          <w:szCs w:val="24"/>
        </w:rPr>
        <w:t xml:space="preserve"> </w:t>
      </w:r>
      <w:r w:rsidR="00273DC6">
        <w:rPr>
          <w:rFonts w:ascii="Times New Roman" w:hAnsi="Times New Roman"/>
          <w:sz w:val="24"/>
          <w:szCs w:val="24"/>
        </w:rPr>
        <w:t>were</w:t>
      </w:r>
      <w:r w:rsidR="007E21CE">
        <w:rPr>
          <w:rFonts w:ascii="Times New Roman" w:hAnsi="Times New Roman"/>
          <w:sz w:val="24"/>
          <w:szCs w:val="24"/>
        </w:rPr>
        <w:t xml:space="preserve"> calculated</w:t>
      </w:r>
      <w:r w:rsidR="00273DC6">
        <w:rPr>
          <w:rFonts w:ascii="Times New Roman" w:hAnsi="Times New Roman"/>
          <w:sz w:val="24"/>
          <w:szCs w:val="24"/>
        </w:rPr>
        <w:t xml:space="preserve"> </w:t>
      </w:r>
      <w:r w:rsidR="00BB7D34">
        <w:rPr>
          <w:rFonts w:ascii="Times New Roman" w:hAnsi="Times New Roman"/>
          <w:sz w:val="24"/>
          <w:szCs w:val="24"/>
        </w:rPr>
        <w:t>from</w:t>
      </w:r>
      <w:r w:rsidR="001A1391">
        <w:rPr>
          <w:rFonts w:ascii="Times New Roman" w:hAnsi="Times New Roman"/>
          <w:sz w:val="24"/>
          <w:szCs w:val="24"/>
        </w:rPr>
        <w:t xml:space="preserve"> </w:t>
      </w:r>
      <w:ins w:id="110" w:author="MANALO CERVINIA VELASCO" w:date="2016-05-24T11:29:00Z">
        <w:r w:rsidR="00C66639">
          <w:rPr>
            <w:rFonts w:ascii="Times New Roman" w:hAnsi="Times New Roman"/>
            <w:sz w:val="24"/>
            <w:szCs w:val="24"/>
          </w:rPr>
          <w:t xml:space="preserve">an </w:t>
        </w:r>
      </w:ins>
      <w:r w:rsidR="00A267C3" w:rsidRPr="00A267C3">
        <w:rPr>
          <w:rFonts w:ascii="Times New Roman" w:hAnsi="Times New Roman"/>
          <w:sz w:val="24"/>
          <w:szCs w:val="24"/>
        </w:rPr>
        <w:t>ecosystem model</w:t>
      </w:r>
      <w:r w:rsidR="00A267C3">
        <w:rPr>
          <w:rFonts w:ascii="Times New Roman" w:hAnsi="Times New Roman"/>
          <w:sz w:val="24"/>
          <w:szCs w:val="24"/>
        </w:rPr>
        <w:t xml:space="preserve"> </w:t>
      </w:r>
      <w:r w:rsidR="00E23BD1">
        <w:rPr>
          <w:rFonts w:ascii="Times New Roman" w:hAnsi="Times New Roman"/>
          <w:sz w:val="24"/>
          <w:szCs w:val="24"/>
        </w:rPr>
        <w:t>incorporating</w:t>
      </w:r>
      <w:r w:rsidR="00B3169B">
        <w:rPr>
          <w:rFonts w:ascii="Times New Roman" w:hAnsi="Times New Roman"/>
          <w:sz w:val="24"/>
          <w:szCs w:val="24"/>
        </w:rPr>
        <w:t xml:space="preserve"> </w:t>
      </w:r>
      <w:r w:rsidR="00FC5237">
        <w:rPr>
          <w:rFonts w:ascii="Times New Roman" w:hAnsi="Times New Roman"/>
          <w:sz w:val="24"/>
          <w:szCs w:val="24"/>
        </w:rPr>
        <w:t>p</w:t>
      </w:r>
      <w:r w:rsidR="00FC5237" w:rsidRPr="00FC5237">
        <w:rPr>
          <w:rFonts w:ascii="Times New Roman" w:hAnsi="Times New Roman"/>
          <w:sz w:val="24"/>
          <w:szCs w:val="24"/>
        </w:rPr>
        <w:t>opulation growth model</w:t>
      </w:r>
      <w:r w:rsidR="008A7068">
        <w:rPr>
          <w:rFonts w:ascii="Times New Roman" w:hAnsi="Times New Roman"/>
          <w:sz w:val="24"/>
          <w:szCs w:val="24"/>
        </w:rPr>
        <w:t xml:space="preserve"> </w:t>
      </w:r>
      <w:r w:rsidR="00FC5237">
        <w:rPr>
          <w:rFonts w:ascii="Times New Roman" w:hAnsi="Times New Roman"/>
          <w:sz w:val="24"/>
          <w:szCs w:val="24"/>
        </w:rPr>
        <w:t xml:space="preserve">of the oyster </w:t>
      </w:r>
      <w:r w:rsidR="005D292F">
        <w:rPr>
          <w:rFonts w:ascii="Times New Roman" w:hAnsi="Times New Roman"/>
          <w:sz w:val="24"/>
          <w:szCs w:val="24"/>
        </w:rPr>
        <w:t xml:space="preserve">reported by </w:t>
      </w:r>
      <w:r w:rsidR="00B377A7">
        <w:rPr>
          <w:rFonts w:ascii="Times New Roman" w:hAnsi="Times New Roman"/>
          <w:sz w:val="24"/>
          <w:szCs w:val="24"/>
        </w:rPr>
        <w:t>Reference</w:t>
      </w:r>
      <w:r w:rsidR="00B377A7" w:rsidRPr="00CB2644">
        <w:rPr>
          <w:rFonts w:ascii="Times New Roman" w:hAnsi="Times New Roman"/>
          <w:sz w:val="24"/>
          <w:szCs w:val="24"/>
        </w:rPr>
        <w:t xml:space="preserve"> </w:t>
      </w:r>
      <w:r w:rsidR="00B377A7">
        <w:rPr>
          <w:rFonts w:ascii="Times New Roman" w:hAnsi="Times New Roman"/>
          <w:sz w:val="24"/>
          <w:szCs w:val="24"/>
        </w:rPr>
        <w:t>[1</w:t>
      </w:r>
      <w:r w:rsidR="00D505B7">
        <w:rPr>
          <w:rFonts w:ascii="Times New Roman" w:hAnsi="Times New Roman"/>
          <w:sz w:val="24"/>
          <w:szCs w:val="24"/>
        </w:rPr>
        <w:t>7</w:t>
      </w:r>
      <w:r w:rsidR="00B377A7">
        <w:rPr>
          <w:rFonts w:ascii="Times New Roman" w:hAnsi="Times New Roman"/>
          <w:sz w:val="24"/>
          <w:szCs w:val="24"/>
        </w:rPr>
        <w:t>]</w:t>
      </w:r>
      <w:r w:rsidR="001538E2">
        <w:rPr>
          <w:rFonts w:ascii="Times New Roman" w:hAnsi="Times New Roman"/>
          <w:sz w:val="24"/>
          <w:szCs w:val="24"/>
        </w:rPr>
        <w:t xml:space="preserve"> </w:t>
      </w:r>
      <w:r w:rsidR="007159FE">
        <w:rPr>
          <w:rFonts w:ascii="Times New Roman" w:hAnsi="Times New Roman"/>
          <w:sz w:val="24"/>
          <w:szCs w:val="24"/>
        </w:rPr>
        <w:t xml:space="preserve">in the bay </w:t>
      </w:r>
      <w:r w:rsidR="0075106A">
        <w:rPr>
          <w:rFonts w:ascii="Times New Roman" w:hAnsi="Times New Roman"/>
          <w:sz w:val="24"/>
          <w:szCs w:val="24"/>
        </w:rPr>
        <w:t>[18]</w:t>
      </w:r>
      <w:r w:rsidR="00850938">
        <w:rPr>
          <w:rFonts w:ascii="Times New Roman" w:hAnsi="Times New Roman"/>
          <w:sz w:val="24"/>
          <w:szCs w:val="24"/>
        </w:rPr>
        <w:t xml:space="preserve">. </w:t>
      </w:r>
      <w:r w:rsidR="00830FD9">
        <w:rPr>
          <w:rFonts w:ascii="Times New Roman" w:hAnsi="Times New Roman"/>
          <w:sz w:val="24"/>
          <w:szCs w:val="24"/>
        </w:rPr>
        <w:t>Seasonal m</w:t>
      </w:r>
      <w:r w:rsidR="00BF69BD">
        <w:rPr>
          <w:rFonts w:ascii="Times New Roman" w:hAnsi="Times New Roman"/>
          <w:sz w:val="24"/>
          <w:szCs w:val="24"/>
        </w:rPr>
        <w:t>ean value</w:t>
      </w:r>
      <w:r w:rsidR="007044F1">
        <w:rPr>
          <w:rFonts w:ascii="Times New Roman" w:hAnsi="Times New Roman"/>
          <w:sz w:val="24"/>
          <w:szCs w:val="24"/>
        </w:rPr>
        <w:t>s</w:t>
      </w:r>
      <w:r w:rsidR="00D9502D">
        <w:rPr>
          <w:rFonts w:ascii="Times New Roman" w:hAnsi="Times New Roman"/>
          <w:sz w:val="24"/>
          <w:szCs w:val="24"/>
        </w:rPr>
        <w:t xml:space="preserve"> </w:t>
      </w:r>
      <w:r w:rsidR="00B03999">
        <w:rPr>
          <w:rFonts w:ascii="Times New Roman" w:hAnsi="Times New Roman"/>
          <w:sz w:val="24"/>
          <w:szCs w:val="24"/>
        </w:rPr>
        <w:t xml:space="preserve">of the secondary productions </w:t>
      </w:r>
      <w:r w:rsidR="000C7D72">
        <w:rPr>
          <w:rFonts w:ascii="Times New Roman" w:hAnsi="Times New Roman"/>
          <w:sz w:val="24"/>
          <w:szCs w:val="24"/>
        </w:rPr>
        <w:t>between 2009 and 2013</w:t>
      </w:r>
      <w:r w:rsidR="002E508F">
        <w:rPr>
          <w:rFonts w:ascii="Times New Roman" w:hAnsi="Times New Roman"/>
          <w:sz w:val="24"/>
          <w:szCs w:val="24"/>
        </w:rPr>
        <w:t xml:space="preserve"> </w:t>
      </w:r>
      <w:r w:rsidR="007044F1">
        <w:rPr>
          <w:rFonts w:ascii="Times New Roman" w:hAnsi="Times New Roman"/>
          <w:sz w:val="24"/>
          <w:szCs w:val="24"/>
        </w:rPr>
        <w:t>were</w:t>
      </w:r>
      <w:r w:rsidR="002E508F">
        <w:rPr>
          <w:rFonts w:ascii="Times New Roman" w:hAnsi="Times New Roman"/>
          <w:sz w:val="24"/>
          <w:szCs w:val="24"/>
        </w:rPr>
        <w:t xml:space="preserve"> obtained</w:t>
      </w:r>
      <w:r w:rsidR="008B6C1B">
        <w:rPr>
          <w:rFonts w:ascii="Times New Roman" w:hAnsi="Times New Roman"/>
          <w:sz w:val="24"/>
          <w:szCs w:val="24"/>
        </w:rPr>
        <w:t xml:space="preserve"> as</w:t>
      </w:r>
      <w:r w:rsidR="008454AA">
        <w:rPr>
          <w:rFonts w:ascii="Times New Roman" w:hAnsi="Times New Roman"/>
          <w:sz w:val="24"/>
          <w:szCs w:val="24"/>
        </w:rPr>
        <w:t xml:space="preserve"> </w:t>
      </w:r>
      <w:r w:rsidR="005C2B3D" w:rsidRPr="005C2B3D">
        <w:rPr>
          <w:rFonts w:ascii="Times New Roman" w:hAnsi="Times New Roman"/>
          <w:sz w:val="24"/>
          <w:szCs w:val="24"/>
        </w:rPr>
        <w:t>represent</w:t>
      </w:r>
      <w:ins w:id="111" w:author="MANALO CERVINIA VELASCO" w:date="2016-05-24T11:30:00Z">
        <w:r w:rsidR="00C66639">
          <w:rPr>
            <w:rFonts w:ascii="Times New Roman" w:hAnsi="Times New Roman"/>
            <w:sz w:val="24"/>
            <w:szCs w:val="24"/>
          </w:rPr>
          <w:t>ative</w:t>
        </w:r>
      </w:ins>
      <w:r w:rsidR="005C2B3D" w:rsidRPr="005C2B3D">
        <w:rPr>
          <w:rFonts w:ascii="Times New Roman" w:hAnsi="Times New Roman"/>
          <w:sz w:val="24"/>
          <w:szCs w:val="24"/>
        </w:rPr>
        <w:t xml:space="preserve"> value</w:t>
      </w:r>
      <w:ins w:id="112" w:author="MANALO CERVINIA VELASCO" w:date="2016-05-24T11:30:00Z">
        <w:r w:rsidR="00C66639">
          <w:rPr>
            <w:rFonts w:ascii="Times New Roman" w:hAnsi="Times New Roman"/>
            <w:sz w:val="24"/>
            <w:szCs w:val="24"/>
          </w:rPr>
          <w:t xml:space="preserve"> for</w:t>
        </w:r>
      </w:ins>
      <w:r w:rsidR="008454AA">
        <w:rPr>
          <w:rFonts w:ascii="Times New Roman" w:hAnsi="Times New Roman"/>
          <w:sz w:val="24"/>
          <w:szCs w:val="24"/>
        </w:rPr>
        <w:t xml:space="preserve"> recent years.</w:t>
      </w:r>
      <w:r w:rsidR="005C2B3D">
        <w:rPr>
          <w:rFonts w:ascii="Times New Roman" w:hAnsi="Times New Roman"/>
          <w:sz w:val="24"/>
          <w:szCs w:val="24"/>
        </w:rPr>
        <w:t xml:space="preserve"> </w:t>
      </w:r>
    </w:p>
    <w:p w14:paraId="3A4D036A" w14:textId="3547DB2B" w:rsidR="00914CDF" w:rsidRPr="000309D2" w:rsidRDefault="00672788" w:rsidP="00853066">
      <w:pPr>
        <w:snapToGrid w:val="0"/>
        <w:ind w:firstLine="709"/>
        <w:rPr>
          <w:rFonts w:ascii="Times New Roman" w:hAnsi="Times New Roman"/>
          <w:sz w:val="24"/>
          <w:szCs w:val="24"/>
        </w:rPr>
      </w:pPr>
      <w:r>
        <w:rPr>
          <w:rFonts w:ascii="Times New Roman" w:hAnsi="Times New Roman"/>
          <w:sz w:val="24"/>
          <w:szCs w:val="24"/>
        </w:rPr>
        <w:lastRenderedPageBreak/>
        <w:t xml:space="preserve">The </w:t>
      </w:r>
      <w:r w:rsidR="000E1D5C">
        <w:rPr>
          <w:rFonts w:ascii="Times New Roman" w:hAnsi="Times New Roman"/>
          <w:sz w:val="24"/>
          <w:szCs w:val="24"/>
        </w:rPr>
        <w:t xml:space="preserve">Hiroshima Bay </w:t>
      </w:r>
      <w:r w:rsidR="00F52EA0" w:rsidRPr="00C338DB">
        <w:rPr>
          <w:rFonts w:ascii="Times New Roman" w:hAnsi="Times New Roman"/>
          <w:sz w:val="24"/>
          <w:szCs w:val="24"/>
        </w:rPr>
        <w:t>was horizontally divided into two areas, namely the north part (NB) and south part of the b</w:t>
      </w:r>
      <w:r w:rsidR="00F52EA0" w:rsidRPr="000309D2">
        <w:rPr>
          <w:rFonts w:ascii="Times New Roman" w:hAnsi="Times New Roman"/>
          <w:sz w:val="24"/>
          <w:szCs w:val="24"/>
        </w:rPr>
        <w:t xml:space="preserve">ay (SB) </w:t>
      </w:r>
      <w:r w:rsidR="003B284E">
        <w:rPr>
          <w:rFonts w:ascii="Times New Roman" w:hAnsi="Times New Roman"/>
          <w:sz w:val="24"/>
          <w:szCs w:val="24"/>
        </w:rPr>
        <w:t>[</w:t>
      </w:r>
      <w:r w:rsidR="00286861">
        <w:rPr>
          <w:rFonts w:ascii="Times New Roman" w:hAnsi="Times New Roman"/>
          <w:sz w:val="24"/>
          <w:szCs w:val="24"/>
        </w:rPr>
        <w:t xml:space="preserve">2, </w:t>
      </w:r>
      <w:r w:rsidR="003B284E">
        <w:rPr>
          <w:rFonts w:ascii="Times New Roman" w:hAnsi="Times New Roman"/>
          <w:sz w:val="24"/>
          <w:szCs w:val="24"/>
        </w:rPr>
        <w:t>19]</w:t>
      </w:r>
      <w:r w:rsidR="00F52EA0" w:rsidRPr="000309D2">
        <w:rPr>
          <w:rFonts w:ascii="Times New Roman" w:hAnsi="Times New Roman"/>
          <w:sz w:val="24"/>
          <w:szCs w:val="24"/>
        </w:rPr>
        <w:t xml:space="preserve">. </w:t>
      </w:r>
      <w:r w:rsidR="00DB4A34" w:rsidRPr="000309D2">
        <w:rPr>
          <w:rFonts w:ascii="Times New Roman" w:hAnsi="Times New Roman"/>
          <w:sz w:val="24"/>
          <w:szCs w:val="24"/>
        </w:rPr>
        <w:t xml:space="preserve">Therefore, </w:t>
      </w:r>
      <w:ins w:id="113" w:author="MANALO CERVINIA VELASCO" w:date="2016-05-24T11:31:00Z">
        <w:r w:rsidR="00516CB6">
          <w:rPr>
            <w:rFonts w:ascii="Times New Roman" w:hAnsi="Times New Roman"/>
            <w:sz w:val="24"/>
            <w:szCs w:val="24"/>
          </w:rPr>
          <w:t>the area was</w:t>
        </w:r>
        <w:r w:rsidR="00516CB6" w:rsidRPr="000309D2">
          <w:rPr>
            <w:rFonts w:ascii="Times New Roman" w:hAnsi="Times New Roman"/>
            <w:sz w:val="24"/>
            <w:szCs w:val="24"/>
          </w:rPr>
          <w:t xml:space="preserve"> </w:t>
        </w:r>
      </w:ins>
      <w:r w:rsidR="001A600B" w:rsidRPr="000309D2">
        <w:rPr>
          <w:rFonts w:ascii="Times New Roman" w:hAnsi="Times New Roman"/>
          <w:sz w:val="24"/>
          <w:szCs w:val="24"/>
        </w:rPr>
        <w:t xml:space="preserve">divided into seven sections based on </w:t>
      </w:r>
      <w:r w:rsidR="00A6086B" w:rsidRPr="000309D2">
        <w:rPr>
          <w:rFonts w:ascii="Times New Roman" w:hAnsi="Times New Roman"/>
          <w:sz w:val="24"/>
          <w:szCs w:val="24"/>
        </w:rPr>
        <w:t xml:space="preserve">sampling </w:t>
      </w:r>
      <w:r w:rsidR="001A600B" w:rsidRPr="000309D2">
        <w:rPr>
          <w:rFonts w:ascii="Times New Roman" w:hAnsi="Times New Roman"/>
          <w:sz w:val="24"/>
          <w:szCs w:val="24"/>
        </w:rPr>
        <w:t>stations</w:t>
      </w:r>
      <w:r w:rsidR="007251F6" w:rsidRPr="000309D2">
        <w:rPr>
          <w:rFonts w:ascii="Times New Roman" w:hAnsi="Times New Roman"/>
          <w:sz w:val="24"/>
          <w:szCs w:val="24"/>
        </w:rPr>
        <w:t xml:space="preserve"> (</w:t>
      </w:r>
      <w:proofErr w:type="spellStart"/>
      <w:r w:rsidR="007251F6" w:rsidRPr="000309D2">
        <w:rPr>
          <w:rFonts w:ascii="Times New Roman" w:hAnsi="Times New Roman"/>
          <w:sz w:val="24"/>
          <w:szCs w:val="24"/>
        </w:rPr>
        <w:t>Stns</w:t>
      </w:r>
      <w:proofErr w:type="spellEnd"/>
      <w:r w:rsidR="007251F6" w:rsidRPr="000309D2">
        <w:rPr>
          <w:rFonts w:ascii="Times New Roman" w:hAnsi="Times New Roman"/>
          <w:sz w:val="24"/>
          <w:szCs w:val="24"/>
        </w:rPr>
        <w:t xml:space="preserve"> H1-7)</w:t>
      </w:r>
      <w:r w:rsidR="00C8729A" w:rsidRPr="000309D2">
        <w:rPr>
          <w:rFonts w:ascii="Times New Roman" w:hAnsi="Times New Roman"/>
          <w:sz w:val="24"/>
          <w:szCs w:val="24"/>
        </w:rPr>
        <w:t xml:space="preserve"> </w:t>
      </w:r>
      <w:r w:rsidR="00C479A6" w:rsidRPr="000309D2">
        <w:rPr>
          <w:rFonts w:ascii="Times New Roman" w:hAnsi="Times New Roman"/>
          <w:sz w:val="24"/>
          <w:szCs w:val="24"/>
        </w:rPr>
        <w:t xml:space="preserve">by </w:t>
      </w:r>
      <w:proofErr w:type="spellStart"/>
      <w:r w:rsidR="00C479A6" w:rsidRPr="000309D2">
        <w:rPr>
          <w:rFonts w:ascii="Times New Roman" w:hAnsi="Times New Roman"/>
          <w:sz w:val="24"/>
          <w:szCs w:val="24"/>
        </w:rPr>
        <w:t>Voronoi</w:t>
      </w:r>
      <w:proofErr w:type="spellEnd"/>
      <w:r w:rsidR="00C479A6" w:rsidRPr="000309D2">
        <w:rPr>
          <w:rFonts w:ascii="Times New Roman" w:hAnsi="Times New Roman"/>
          <w:sz w:val="24"/>
          <w:szCs w:val="24"/>
        </w:rPr>
        <w:t xml:space="preserve"> </w:t>
      </w:r>
      <w:proofErr w:type="spellStart"/>
      <w:r w:rsidR="00C479A6" w:rsidRPr="000309D2">
        <w:rPr>
          <w:rFonts w:ascii="Times New Roman" w:hAnsi="Times New Roman"/>
          <w:sz w:val="24"/>
          <w:szCs w:val="24"/>
        </w:rPr>
        <w:t>tesselation</w:t>
      </w:r>
      <w:proofErr w:type="spellEnd"/>
      <w:r w:rsidR="00F4594D" w:rsidRPr="000309D2">
        <w:rPr>
          <w:rFonts w:ascii="Times New Roman" w:hAnsi="Times New Roman"/>
          <w:sz w:val="24"/>
          <w:szCs w:val="24"/>
        </w:rPr>
        <w:t xml:space="preserve">, and </w:t>
      </w:r>
      <w:r w:rsidR="00CB2094" w:rsidRPr="000309D2">
        <w:rPr>
          <w:rFonts w:ascii="Times New Roman" w:hAnsi="Times New Roman"/>
          <w:sz w:val="24"/>
          <w:szCs w:val="24"/>
        </w:rPr>
        <w:t xml:space="preserve">the productions </w:t>
      </w:r>
      <w:r w:rsidR="00F76047" w:rsidRPr="000309D2">
        <w:rPr>
          <w:rFonts w:ascii="Times New Roman" w:hAnsi="Times New Roman"/>
          <w:sz w:val="24"/>
          <w:szCs w:val="24"/>
        </w:rPr>
        <w:t xml:space="preserve">of </w:t>
      </w:r>
      <w:r w:rsidR="00CC762D" w:rsidRPr="000309D2">
        <w:rPr>
          <w:rFonts w:ascii="Times New Roman" w:hAnsi="Times New Roman"/>
          <w:sz w:val="24"/>
          <w:szCs w:val="24"/>
        </w:rPr>
        <w:t xml:space="preserve">NB </w:t>
      </w:r>
      <w:r w:rsidR="00D43A78" w:rsidRPr="000309D2">
        <w:rPr>
          <w:rFonts w:ascii="Times New Roman" w:hAnsi="Times New Roman"/>
          <w:sz w:val="24"/>
          <w:szCs w:val="24"/>
        </w:rPr>
        <w:t>(</w:t>
      </w:r>
      <w:proofErr w:type="spellStart"/>
      <w:r w:rsidR="00D43A78" w:rsidRPr="000309D2">
        <w:rPr>
          <w:rFonts w:ascii="Times New Roman" w:hAnsi="Times New Roman"/>
          <w:sz w:val="24"/>
          <w:szCs w:val="24"/>
        </w:rPr>
        <w:t>Stn</w:t>
      </w:r>
      <w:r w:rsidR="007251F6" w:rsidRPr="000309D2">
        <w:rPr>
          <w:rFonts w:ascii="Times New Roman" w:hAnsi="Times New Roman"/>
          <w:sz w:val="24"/>
          <w:szCs w:val="24"/>
        </w:rPr>
        <w:t>s</w:t>
      </w:r>
      <w:proofErr w:type="spellEnd"/>
      <w:r w:rsidR="00D43A78" w:rsidRPr="000309D2">
        <w:rPr>
          <w:rFonts w:ascii="Times New Roman" w:hAnsi="Times New Roman"/>
          <w:sz w:val="24"/>
          <w:szCs w:val="24"/>
        </w:rPr>
        <w:t xml:space="preserve"> H1-4) </w:t>
      </w:r>
      <w:r w:rsidR="00CC762D" w:rsidRPr="000309D2">
        <w:rPr>
          <w:rFonts w:ascii="Times New Roman" w:hAnsi="Times New Roman"/>
          <w:sz w:val="24"/>
          <w:szCs w:val="24"/>
        </w:rPr>
        <w:t xml:space="preserve">and SB </w:t>
      </w:r>
      <w:r w:rsidR="00D43A78" w:rsidRPr="000309D2">
        <w:rPr>
          <w:rFonts w:ascii="Times New Roman" w:hAnsi="Times New Roman"/>
          <w:sz w:val="24"/>
          <w:szCs w:val="24"/>
        </w:rPr>
        <w:t>(</w:t>
      </w:r>
      <w:proofErr w:type="spellStart"/>
      <w:r w:rsidR="00D43A78" w:rsidRPr="000309D2">
        <w:rPr>
          <w:rFonts w:ascii="Times New Roman" w:hAnsi="Times New Roman"/>
          <w:sz w:val="24"/>
          <w:szCs w:val="24"/>
        </w:rPr>
        <w:t>Stn</w:t>
      </w:r>
      <w:r w:rsidR="007251F6" w:rsidRPr="000309D2">
        <w:rPr>
          <w:rFonts w:ascii="Times New Roman" w:hAnsi="Times New Roman"/>
          <w:sz w:val="24"/>
          <w:szCs w:val="24"/>
        </w:rPr>
        <w:t>s</w:t>
      </w:r>
      <w:proofErr w:type="spellEnd"/>
      <w:r w:rsidR="00D43A78" w:rsidRPr="000309D2">
        <w:rPr>
          <w:rFonts w:ascii="Times New Roman" w:hAnsi="Times New Roman"/>
          <w:sz w:val="24"/>
          <w:szCs w:val="24"/>
        </w:rPr>
        <w:t xml:space="preserve"> H5, 6) </w:t>
      </w:r>
      <w:r w:rsidR="00701FE0" w:rsidRPr="000309D2">
        <w:rPr>
          <w:rFonts w:ascii="Times New Roman" w:hAnsi="Times New Roman"/>
          <w:sz w:val="24"/>
          <w:szCs w:val="24"/>
        </w:rPr>
        <w:t>in the bay</w:t>
      </w:r>
      <w:r w:rsidR="008654F8" w:rsidRPr="000309D2">
        <w:rPr>
          <w:rFonts w:ascii="Times New Roman" w:hAnsi="Times New Roman"/>
          <w:sz w:val="24"/>
          <w:szCs w:val="24"/>
        </w:rPr>
        <w:t xml:space="preserve"> </w:t>
      </w:r>
      <w:ins w:id="114" w:author="MANALO CERVINIA VELASCO" w:date="2016-05-24T11:31:00Z">
        <w:r w:rsidR="00516CB6">
          <w:rPr>
            <w:rFonts w:ascii="Times New Roman" w:hAnsi="Times New Roman"/>
            <w:sz w:val="24"/>
            <w:szCs w:val="24"/>
          </w:rPr>
          <w:t xml:space="preserve">were </w:t>
        </w:r>
        <w:r w:rsidR="00516CB6" w:rsidRPr="000309D2">
          <w:rPr>
            <w:rFonts w:ascii="Times New Roman" w:hAnsi="Times New Roman"/>
            <w:sz w:val="24"/>
            <w:szCs w:val="24"/>
          </w:rPr>
          <w:t xml:space="preserve">evaluated </w:t>
        </w:r>
      </w:ins>
      <w:r w:rsidR="008654F8" w:rsidRPr="000309D2">
        <w:rPr>
          <w:rFonts w:ascii="Times New Roman" w:hAnsi="Times New Roman"/>
          <w:sz w:val="24"/>
          <w:szCs w:val="24"/>
        </w:rPr>
        <w:t>as follows:</w:t>
      </w:r>
      <w:r w:rsidR="00701FE0" w:rsidRPr="000309D2">
        <w:rPr>
          <w:rFonts w:ascii="Times New Roman" w:hAnsi="Times New Roman"/>
          <w:sz w:val="24"/>
          <w:szCs w:val="24"/>
        </w:rPr>
        <w:t xml:space="preserve"> </w:t>
      </w:r>
    </w:p>
    <w:p w14:paraId="19E9AC26" w14:textId="0A5A3B03" w:rsidR="0055135D" w:rsidRPr="000309D2" w:rsidRDefault="00910C83" w:rsidP="00C11205">
      <w:pPr>
        <w:snapToGrid w:val="0"/>
        <w:ind w:firstLine="709"/>
        <w:jc w:val="right"/>
        <w:rPr>
          <w:rFonts w:ascii="Times New Roman" w:hAnsi="Times New Roman"/>
          <w:sz w:val="24"/>
          <w:szCs w:val="24"/>
        </w:rPr>
      </w:pPr>
      <w:r w:rsidRPr="000309D2">
        <w:rPr>
          <w:rFonts w:ascii="Times New Roman" w:hAnsi="Times New Roman"/>
          <w:position w:val="-16"/>
          <w:sz w:val="24"/>
          <w:szCs w:val="24"/>
        </w:rPr>
        <w:object w:dxaOrig="3020" w:dyaOrig="440" w14:anchorId="39987FE0">
          <v:shape id="_x0000_i1028" type="#_x0000_t75" style="width:151pt;height:23pt" o:ole="">
            <v:imagedata r:id="rId15" o:title=""/>
          </v:shape>
          <o:OLEObject Type="Embed" ProgID="Equation.3" ShapeID="_x0000_i1028" DrawAspect="Content" ObjectID="_1399537575" r:id="rId16"/>
        </w:object>
      </w:r>
      <w:r w:rsidR="00450974">
        <w:rPr>
          <w:rFonts w:ascii="Times New Roman" w:hAnsi="Times New Roman"/>
          <w:sz w:val="24"/>
          <w:szCs w:val="24"/>
        </w:rPr>
        <w:t xml:space="preserve"> </w:t>
      </w:r>
      <w:r w:rsidR="00C11205">
        <w:rPr>
          <w:rFonts w:ascii="Times New Roman" w:hAnsi="Times New Roman" w:hint="eastAsia"/>
          <w:sz w:val="24"/>
          <w:szCs w:val="24"/>
        </w:rPr>
        <w:t xml:space="preserve">　　　　　　　　</w:t>
      </w:r>
      <w:r w:rsidR="00450974">
        <w:rPr>
          <w:rFonts w:ascii="Times New Roman" w:hAnsi="Times New Roman"/>
          <w:sz w:val="24"/>
          <w:szCs w:val="24"/>
        </w:rPr>
        <w:t xml:space="preserve">    </w:t>
      </w:r>
      <w:r w:rsidR="000309D2" w:rsidRPr="000309D2">
        <w:rPr>
          <w:rFonts w:ascii="Times New Roman" w:hAnsi="Times New Roman"/>
          <w:sz w:val="24"/>
          <w:szCs w:val="24"/>
        </w:rPr>
        <w:t xml:space="preserve">  (4)</w:t>
      </w:r>
    </w:p>
    <w:p w14:paraId="5FCBE3A8" w14:textId="30C53CED" w:rsidR="006F2D84" w:rsidRPr="00C338DB" w:rsidRDefault="009056E1" w:rsidP="00853066">
      <w:pPr>
        <w:snapToGrid w:val="0"/>
        <w:rPr>
          <w:rFonts w:ascii="Times New Roman" w:hAnsi="Times New Roman"/>
          <w:sz w:val="24"/>
          <w:szCs w:val="24"/>
        </w:rPr>
      </w:pPr>
      <w:r w:rsidRPr="003E30C7">
        <w:rPr>
          <w:rFonts w:ascii="Times New Roman" w:hAnsi="Times New Roman"/>
          <w:i/>
          <w:sz w:val="24"/>
          <w:szCs w:val="24"/>
        </w:rPr>
        <w:t>PP</w:t>
      </w:r>
      <w:r>
        <w:rPr>
          <w:rFonts w:ascii="Times New Roman" w:hAnsi="Times New Roman"/>
          <w:sz w:val="24"/>
          <w:szCs w:val="24"/>
          <w:vertAlign w:val="subscript"/>
        </w:rPr>
        <w:t>SEA</w:t>
      </w:r>
      <w:r>
        <w:rPr>
          <w:rFonts w:ascii="Times New Roman" w:hAnsi="Times New Roman" w:hint="eastAsia"/>
          <w:sz w:val="24"/>
          <w:szCs w:val="24"/>
        </w:rPr>
        <w:t xml:space="preserve"> </w:t>
      </w:r>
      <w:r>
        <w:rPr>
          <w:rFonts w:ascii="Times New Roman" w:hAnsi="Times New Roman"/>
          <w:sz w:val="24"/>
          <w:szCs w:val="24"/>
        </w:rPr>
        <w:t xml:space="preserve">indicates </w:t>
      </w:r>
      <w:r w:rsidR="00095245">
        <w:rPr>
          <w:rFonts w:ascii="Times New Roman" w:hAnsi="Times New Roman"/>
          <w:sz w:val="24"/>
          <w:szCs w:val="24"/>
        </w:rPr>
        <w:t xml:space="preserve">the </w:t>
      </w:r>
      <w:r w:rsidR="00200849" w:rsidRPr="000309D2">
        <w:rPr>
          <w:rFonts w:ascii="Times New Roman" w:hAnsi="Times New Roman"/>
          <w:sz w:val="24"/>
          <w:szCs w:val="24"/>
        </w:rPr>
        <w:t xml:space="preserve">productions of </w:t>
      </w:r>
      <w:r w:rsidR="00BA245E">
        <w:rPr>
          <w:rFonts w:ascii="Times New Roman" w:hAnsi="Times New Roman"/>
          <w:sz w:val="24"/>
          <w:szCs w:val="24"/>
        </w:rPr>
        <w:t xml:space="preserve">the </w:t>
      </w:r>
      <w:r w:rsidR="00C80C12">
        <w:rPr>
          <w:rFonts w:ascii="Times New Roman" w:hAnsi="Times New Roman"/>
          <w:sz w:val="24"/>
          <w:szCs w:val="24"/>
        </w:rPr>
        <w:t>NB</w:t>
      </w:r>
      <w:r w:rsidR="00200849" w:rsidRPr="000309D2">
        <w:rPr>
          <w:rFonts w:ascii="Times New Roman" w:hAnsi="Times New Roman"/>
          <w:sz w:val="24"/>
          <w:szCs w:val="24"/>
        </w:rPr>
        <w:t xml:space="preserve"> </w:t>
      </w:r>
      <w:r w:rsidR="00FA0527">
        <w:rPr>
          <w:rFonts w:ascii="Times New Roman" w:hAnsi="Times New Roman"/>
          <w:sz w:val="24"/>
          <w:szCs w:val="24"/>
        </w:rPr>
        <w:t>or</w:t>
      </w:r>
      <w:r w:rsidR="00200849" w:rsidRPr="000309D2">
        <w:rPr>
          <w:rFonts w:ascii="Times New Roman" w:hAnsi="Times New Roman"/>
          <w:sz w:val="24"/>
          <w:szCs w:val="24"/>
        </w:rPr>
        <w:t xml:space="preserve"> SB </w:t>
      </w:r>
      <w:r w:rsidR="0040473E">
        <w:rPr>
          <w:rFonts w:ascii="Times New Roman" w:hAnsi="Times New Roman"/>
          <w:sz w:val="24"/>
          <w:szCs w:val="24"/>
        </w:rPr>
        <w:t>(</w:t>
      </w:r>
      <w:proofErr w:type="spellStart"/>
      <w:r w:rsidR="0040473E">
        <w:rPr>
          <w:rFonts w:ascii="Times New Roman" w:hAnsi="Times New Roman"/>
          <w:sz w:val="24"/>
          <w:szCs w:val="24"/>
        </w:rPr>
        <w:t>mgC</w:t>
      </w:r>
      <w:proofErr w:type="spellEnd"/>
      <w:r w:rsidR="0040473E">
        <w:rPr>
          <w:rFonts w:ascii="Times New Roman" w:hAnsi="Times New Roman"/>
          <w:sz w:val="24"/>
          <w:szCs w:val="24"/>
        </w:rPr>
        <w:t>/m</w:t>
      </w:r>
      <w:r w:rsidR="0040473E" w:rsidRPr="00DD707E">
        <w:rPr>
          <w:rFonts w:ascii="Times New Roman" w:hAnsi="Times New Roman"/>
          <w:sz w:val="24"/>
          <w:szCs w:val="24"/>
          <w:vertAlign w:val="superscript"/>
        </w:rPr>
        <w:t>2</w:t>
      </w:r>
      <w:r w:rsidR="0040473E">
        <w:rPr>
          <w:rFonts w:ascii="Times New Roman" w:hAnsi="Times New Roman"/>
          <w:sz w:val="24"/>
          <w:szCs w:val="24"/>
        </w:rPr>
        <w:t>/d</w:t>
      </w:r>
      <w:r w:rsidR="0001250C">
        <w:rPr>
          <w:rFonts w:ascii="Times New Roman" w:hAnsi="Times New Roman"/>
          <w:sz w:val="24"/>
          <w:szCs w:val="24"/>
        </w:rPr>
        <w:t>)</w:t>
      </w:r>
      <w:r w:rsidR="003B7ED5">
        <w:rPr>
          <w:rFonts w:ascii="Times New Roman" w:hAnsi="Times New Roman"/>
          <w:sz w:val="24"/>
          <w:szCs w:val="24"/>
        </w:rPr>
        <w:t xml:space="preserve">. </w:t>
      </w:r>
      <w:r w:rsidR="00462D32" w:rsidRPr="00462D32">
        <w:rPr>
          <w:rFonts w:ascii="Times New Roman" w:hAnsi="Times New Roman"/>
          <w:i/>
          <w:sz w:val="24"/>
          <w:szCs w:val="24"/>
        </w:rPr>
        <w:t>A</w:t>
      </w:r>
      <w:r w:rsidR="00462D32">
        <w:rPr>
          <w:rFonts w:ascii="Times New Roman" w:hAnsi="Times New Roman"/>
          <w:sz w:val="24"/>
          <w:szCs w:val="24"/>
          <w:vertAlign w:val="subscript"/>
        </w:rPr>
        <w:t>SEC</w:t>
      </w:r>
      <w:r w:rsidR="00462D32">
        <w:rPr>
          <w:rFonts w:ascii="Times New Roman" w:hAnsi="Times New Roman"/>
          <w:sz w:val="24"/>
          <w:szCs w:val="24"/>
        </w:rPr>
        <w:t xml:space="preserve"> is</w:t>
      </w:r>
      <w:r w:rsidR="00762AB8">
        <w:rPr>
          <w:rFonts w:ascii="Times New Roman" w:hAnsi="Times New Roman"/>
          <w:sz w:val="24"/>
          <w:szCs w:val="24"/>
        </w:rPr>
        <w:t xml:space="preserve"> </w:t>
      </w:r>
      <w:r w:rsidR="002D152A">
        <w:rPr>
          <w:rFonts w:ascii="Times New Roman" w:hAnsi="Times New Roman"/>
          <w:sz w:val="24"/>
          <w:szCs w:val="24"/>
        </w:rPr>
        <w:t xml:space="preserve">the </w:t>
      </w:r>
      <w:r w:rsidR="00762AB8">
        <w:rPr>
          <w:rFonts w:ascii="Times New Roman" w:hAnsi="Times New Roman"/>
          <w:sz w:val="24"/>
          <w:szCs w:val="24"/>
        </w:rPr>
        <w:t>area</w:t>
      </w:r>
      <w:r w:rsidR="00462D32">
        <w:rPr>
          <w:rFonts w:ascii="Times New Roman" w:hAnsi="Times New Roman"/>
          <w:sz w:val="24"/>
          <w:szCs w:val="24"/>
        </w:rPr>
        <w:t xml:space="preserve"> of the </w:t>
      </w:r>
      <w:r w:rsidR="006522D7">
        <w:rPr>
          <w:rFonts w:ascii="Times New Roman" w:hAnsi="Times New Roman"/>
          <w:sz w:val="24"/>
          <w:szCs w:val="24"/>
        </w:rPr>
        <w:t xml:space="preserve">each section </w:t>
      </w:r>
      <w:r w:rsidR="001D39C6">
        <w:rPr>
          <w:rFonts w:ascii="Times New Roman" w:hAnsi="Times New Roman"/>
          <w:sz w:val="24"/>
          <w:szCs w:val="24"/>
        </w:rPr>
        <w:t>corresponding</w:t>
      </w:r>
      <w:r w:rsidR="005E2B04">
        <w:rPr>
          <w:rFonts w:ascii="Times New Roman" w:hAnsi="Times New Roman"/>
          <w:sz w:val="24"/>
          <w:szCs w:val="24"/>
        </w:rPr>
        <w:t xml:space="preserve"> </w:t>
      </w:r>
      <w:r w:rsidR="00FE26DC">
        <w:rPr>
          <w:rFonts w:ascii="Times New Roman" w:hAnsi="Times New Roman"/>
          <w:sz w:val="24"/>
          <w:szCs w:val="24"/>
        </w:rPr>
        <w:t xml:space="preserve">to </w:t>
      </w:r>
      <w:r w:rsidR="0047560D">
        <w:rPr>
          <w:rFonts w:ascii="Times New Roman" w:hAnsi="Times New Roman"/>
          <w:sz w:val="24"/>
          <w:szCs w:val="24"/>
        </w:rPr>
        <w:t xml:space="preserve">the </w:t>
      </w:r>
      <w:r w:rsidR="007B263E">
        <w:rPr>
          <w:rFonts w:ascii="Times New Roman" w:hAnsi="Times New Roman"/>
          <w:sz w:val="24"/>
          <w:szCs w:val="24"/>
        </w:rPr>
        <w:t xml:space="preserve">stations </w:t>
      </w:r>
      <w:r w:rsidR="00B2302F">
        <w:rPr>
          <w:rFonts w:ascii="Times New Roman" w:hAnsi="Times New Roman"/>
          <w:sz w:val="24"/>
          <w:szCs w:val="24"/>
        </w:rPr>
        <w:t xml:space="preserve">defined by </w:t>
      </w:r>
      <w:proofErr w:type="spellStart"/>
      <w:r w:rsidR="00B2302F" w:rsidRPr="000309D2">
        <w:rPr>
          <w:rFonts w:ascii="Times New Roman" w:hAnsi="Times New Roman"/>
          <w:sz w:val="24"/>
          <w:szCs w:val="24"/>
        </w:rPr>
        <w:t>Voronoi</w:t>
      </w:r>
      <w:proofErr w:type="spellEnd"/>
      <w:r w:rsidR="00B2302F" w:rsidRPr="000309D2">
        <w:rPr>
          <w:rFonts w:ascii="Times New Roman" w:hAnsi="Times New Roman"/>
          <w:sz w:val="24"/>
          <w:szCs w:val="24"/>
        </w:rPr>
        <w:t xml:space="preserve"> </w:t>
      </w:r>
      <w:r w:rsidR="00B2302F">
        <w:rPr>
          <w:rFonts w:ascii="Times New Roman" w:hAnsi="Times New Roman"/>
          <w:sz w:val="24"/>
          <w:szCs w:val="24"/>
        </w:rPr>
        <w:t>tessellation</w:t>
      </w:r>
      <w:r w:rsidR="00694CEA">
        <w:rPr>
          <w:rFonts w:ascii="Times New Roman" w:hAnsi="Times New Roman"/>
          <w:sz w:val="24"/>
          <w:szCs w:val="24"/>
        </w:rPr>
        <w:t xml:space="preserve"> (m</w:t>
      </w:r>
      <w:r w:rsidR="00694CEA" w:rsidRPr="0008602B">
        <w:rPr>
          <w:rFonts w:ascii="Times New Roman" w:hAnsi="Times New Roman"/>
          <w:sz w:val="24"/>
          <w:szCs w:val="24"/>
          <w:vertAlign w:val="superscript"/>
        </w:rPr>
        <w:t>2</w:t>
      </w:r>
      <w:r w:rsidR="00694CEA">
        <w:rPr>
          <w:rFonts w:ascii="Times New Roman" w:hAnsi="Times New Roman"/>
          <w:sz w:val="24"/>
          <w:szCs w:val="24"/>
        </w:rPr>
        <w:t>)</w:t>
      </w:r>
      <w:r w:rsidR="00B2302F">
        <w:rPr>
          <w:rFonts w:ascii="Times New Roman" w:hAnsi="Times New Roman"/>
          <w:sz w:val="24"/>
          <w:szCs w:val="24"/>
        </w:rPr>
        <w:t>.</w:t>
      </w:r>
      <w:r w:rsidR="00206D7E" w:rsidRPr="00206D7E">
        <w:rPr>
          <w:rFonts w:ascii="Times New Roman" w:hAnsi="Times New Roman"/>
          <w:sz w:val="24"/>
          <w:szCs w:val="24"/>
        </w:rPr>
        <w:t xml:space="preserve"> </w:t>
      </w:r>
      <w:r w:rsidR="00206D7E" w:rsidRPr="00206D7E">
        <w:rPr>
          <w:rFonts w:ascii="Times New Roman" w:hAnsi="Times New Roman"/>
          <w:i/>
          <w:sz w:val="24"/>
          <w:szCs w:val="24"/>
        </w:rPr>
        <w:t>A</w:t>
      </w:r>
      <w:r w:rsidR="00206D7E" w:rsidRPr="009C39A0">
        <w:rPr>
          <w:rFonts w:ascii="Times New Roman" w:hAnsi="Times New Roman"/>
          <w:sz w:val="24"/>
          <w:szCs w:val="24"/>
          <w:vertAlign w:val="subscript"/>
        </w:rPr>
        <w:t>SEA</w:t>
      </w:r>
      <w:r w:rsidR="00462FF3">
        <w:rPr>
          <w:rFonts w:ascii="Times New Roman" w:hAnsi="Times New Roman"/>
          <w:sz w:val="24"/>
          <w:szCs w:val="24"/>
        </w:rPr>
        <w:t xml:space="preserve"> is the area of the</w:t>
      </w:r>
      <w:r w:rsidR="00BA245E" w:rsidRPr="00BA245E">
        <w:rPr>
          <w:rFonts w:ascii="Times New Roman" w:hAnsi="Times New Roman"/>
          <w:sz w:val="24"/>
          <w:szCs w:val="24"/>
        </w:rPr>
        <w:t xml:space="preserve"> </w:t>
      </w:r>
      <w:r w:rsidR="00BA245E">
        <w:rPr>
          <w:rFonts w:ascii="Times New Roman" w:hAnsi="Times New Roman"/>
          <w:sz w:val="24"/>
          <w:szCs w:val="24"/>
        </w:rPr>
        <w:t>NB</w:t>
      </w:r>
      <w:r w:rsidR="00BA245E" w:rsidRPr="000309D2">
        <w:rPr>
          <w:rFonts w:ascii="Times New Roman" w:hAnsi="Times New Roman"/>
          <w:sz w:val="24"/>
          <w:szCs w:val="24"/>
        </w:rPr>
        <w:t xml:space="preserve"> </w:t>
      </w:r>
      <w:r w:rsidR="00BA245E">
        <w:rPr>
          <w:rFonts w:ascii="Times New Roman" w:hAnsi="Times New Roman"/>
          <w:sz w:val="24"/>
          <w:szCs w:val="24"/>
        </w:rPr>
        <w:t>or</w:t>
      </w:r>
      <w:r w:rsidR="00BA245E" w:rsidRPr="000309D2">
        <w:rPr>
          <w:rFonts w:ascii="Times New Roman" w:hAnsi="Times New Roman"/>
          <w:sz w:val="24"/>
          <w:szCs w:val="24"/>
        </w:rPr>
        <w:t xml:space="preserve"> SB</w:t>
      </w:r>
      <w:r w:rsidR="00BA245E">
        <w:rPr>
          <w:rFonts w:ascii="Times New Roman" w:hAnsi="Times New Roman"/>
          <w:sz w:val="24"/>
          <w:szCs w:val="24"/>
        </w:rPr>
        <w:t>.</w:t>
      </w:r>
    </w:p>
    <w:p w14:paraId="344BA221" w14:textId="77777777" w:rsidR="0034227C" w:rsidRPr="0081704E" w:rsidRDefault="0034227C" w:rsidP="00853066">
      <w:pPr>
        <w:snapToGrid w:val="0"/>
        <w:ind w:leftChars="-3" w:left="-6" w:firstLine="709"/>
        <w:rPr>
          <w:rFonts w:ascii="Times New Roman" w:hAnsi="Times New Roman"/>
          <w:sz w:val="24"/>
          <w:szCs w:val="24"/>
        </w:rPr>
      </w:pPr>
    </w:p>
    <w:p w14:paraId="4D59F451" w14:textId="3D944BF5" w:rsidR="00380851" w:rsidRPr="0081704E" w:rsidRDefault="00DD06C7" w:rsidP="00853066">
      <w:pPr>
        <w:snapToGrid w:val="0"/>
        <w:ind w:firstLine="709"/>
        <w:jc w:val="center"/>
        <w:outlineLvl w:val="0"/>
        <w:rPr>
          <w:rFonts w:ascii="Times New Roman" w:hAnsi="Times New Roman"/>
          <w:sz w:val="24"/>
          <w:szCs w:val="24"/>
        </w:rPr>
      </w:pPr>
      <w:r w:rsidRPr="0081704E">
        <w:rPr>
          <w:rFonts w:ascii="Times New Roman" w:hAnsi="Times New Roman"/>
          <w:sz w:val="24"/>
          <w:szCs w:val="24"/>
        </w:rPr>
        <w:t xml:space="preserve">　</w:t>
      </w:r>
      <w:r w:rsidR="00D96CB7" w:rsidRPr="005F262C">
        <w:rPr>
          <w:rFonts w:ascii="Times New Roman" w:hAnsi="Times New Roman"/>
          <w:sz w:val="24"/>
          <w:szCs w:val="24"/>
        </w:rPr>
        <w:t>III</w:t>
      </w:r>
      <w:r w:rsidR="008F4EA7" w:rsidRPr="005F262C">
        <w:rPr>
          <w:rFonts w:ascii="Times New Roman" w:hAnsi="Times New Roman"/>
          <w:sz w:val="24"/>
          <w:szCs w:val="24"/>
        </w:rPr>
        <w:t xml:space="preserve">. </w:t>
      </w:r>
      <w:r w:rsidR="00CC1A9B" w:rsidRPr="005F262C">
        <w:rPr>
          <w:rFonts w:ascii="Times New Roman" w:hAnsi="Times New Roman"/>
          <w:sz w:val="24"/>
          <w:szCs w:val="24"/>
        </w:rPr>
        <w:t>RESULT</w:t>
      </w:r>
      <w:ins w:id="115" w:author="MANALO CERVINIA VELASCO" w:date="2016-05-24T11:31:00Z">
        <w:r w:rsidR="00516CB6">
          <w:rPr>
            <w:rFonts w:ascii="Times New Roman" w:hAnsi="Times New Roman"/>
            <w:sz w:val="24"/>
            <w:szCs w:val="24"/>
          </w:rPr>
          <w:t>S</w:t>
        </w:r>
      </w:ins>
    </w:p>
    <w:p w14:paraId="5DB08E5E" w14:textId="247DC89A" w:rsidR="00F061F7" w:rsidRPr="00BE3B62" w:rsidRDefault="00F061F7" w:rsidP="00853066">
      <w:pPr>
        <w:snapToGrid w:val="0"/>
        <w:ind w:firstLine="709"/>
        <w:rPr>
          <w:rFonts w:ascii="Times New Roman" w:hAnsi="Times New Roman"/>
          <w:i/>
          <w:sz w:val="24"/>
          <w:szCs w:val="24"/>
        </w:rPr>
      </w:pPr>
      <w:r w:rsidRPr="00BE3B62">
        <w:rPr>
          <w:rFonts w:ascii="Times New Roman" w:hAnsi="Times New Roman"/>
          <w:i/>
          <w:sz w:val="24"/>
          <w:szCs w:val="24"/>
        </w:rPr>
        <w:t xml:space="preserve">Species composition of </w:t>
      </w:r>
      <w:proofErr w:type="spellStart"/>
      <w:r w:rsidRPr="00BE3B62">
        <w:rPr>
          <w:rFonts w:ascii="Times New Roman" w:hAnsi="Times New Roman"/>
          <w:i/>
          <w:sz w:val="24"/>
          <w:szCs w:val="24"/>
        </w:rPr>
        <w:t>phytoplanktons</w:t>
      </w:r>
      <w:proofErr w:type="spellEnd"/>
    </w:p>
    <w:p w14:paraId="5CE4C85E" w14:textId="3A41C7B2" w:rsidR="00CF0FCD" w:rsidRPr="00BE3B62" w:rsidRDefault="00B660D7" w:rsidP="00853066">
      <w:pPr>
        <w:autoSpaceDE w:val="0"/>
        <w:autoSpaceDN w:val="0"/>
        <w:snapToGrid w:val="0"/>
        <w:ind w:firstLine="709"/>
        <w:outlineLvl w:val="0"/>
        <w:rPr>
          <w:rFonts w:ascii="Times New Roman" w:hAnsi="Times New Roman"/>
          <w:sz w:val="24"/>
          <w:szCs w:val="24"/>
        </w:rPr>
      </w:pPr>
      <w:r w:rsidRPr="00BE3B62">
        <w:rPr>
          <w:rFonts w:ascii="Times New Roman" w:hAnsi="Times New Roman"/>
          <w:sz w:val="24"/>
          <w:szCs w:val="24"/>
        </w:rPr>
        <w:t>Diatoms domina</w:t>
      </w:r>
      <w:ins w:id="116" w:author="MANALO CERVINIA VELASCO" w:date="2016-05-24T11:32:00Z">
        <w:r w:rsidR="00A8019A">
          <w:rPr>
            <w:rFonts w:ascii="Times New Roman" w:hAnsi="Times New Roman"/>
            <w:sz w:val="24"/>
            <w:szCs w:val="24"/>
          </w:rPr>
          <w:t>t</w:t>
        </w:r>
      </w:ins>
      <w:ins w:id="117" w:author="亮 梅原" w:date="2016-05-24T22:33:00Z">
        <w:r w:rsidR="008F293F">
          <w:rPr>
            <w:rFonts w:ascii="Times New Roman" w:hAnsi="Times New Roman"/>
            <w:sz w:val="24"/>
            <w:szCs w:val="24"/>
          </w:rPr>
          <w:t>ed</w:t>
        </w:r>
      </w:ins>
      <w:r w:rsidR="00686B7D" w:rsidRPr="00BE3B62">
        <w:rPr>
          <w:rFonts w:ascii="Times New Roman" w:hAnsi="Times New Roman"/>
          <w:sz w:val="24"/>
          <w:szCs w:val="24"/>
        </w:rPr>
        <w:t xml:space="preserve"> </w:t>
      </w:r>
      <w:r w:rsidR="009A48FE" w:rsidRPr="00BE3B62">
        <w:rPr>
          <w:rFonts w:ascii="Times New Roman" w:hAnsi="Times New Roman"/>
          <w:sz w:val="24"/>
          <w:szCs w:val="24"/>
        </w:rPr>
        <w:t>at all stations</w:t>
      </w:r>
      <w:r w:rsidR="002D176E" w:rsidRPr="00BE3B62">
        <w:rPr>
          <w:rFonts w:ascii="Times New Roman" w:hAnsi="Times New Roman"/>
          <w:sz w:val="24"/>
          <w:szCs w:val="24"/>
        </w:rPr>
        <w:t xml:space="preserve"> </w:t>
      </w:r>
      <w:r w:rsidR="00BF0452" w:rsidRPr="00BE3B62">
        <w:rPr>
          <w:rFonts w:ascii="Times New Roman" w:hAnsi="Times New Roman"/>
          <w:sz w:val="24"/>
          <w:szCs w:val="24"/>
        </w:rPr>
        <w:t xml:space="preserve">during the period of </w:t>
      </w:r>
      <w:r w:rsidR="00D30A66">
        <w:rPr>
          <w:rFonts w:ascii="Times New Roman" w:hAnsi="Times New Roman"/>
          <w:sz w:val="24"/>
          <w:szCs w:val="24"/>
        </w:rPr>
        <w:t>this</w:t>
      </w:r>
      <w:r w:rsidR="00BF0452" w:rsidRPr="00BE3B62">
        <w:rPr>
          <w:rFonts w:ascii="Times New Roman" w:hAnsi="Times New Roman"/>
          <w:sz w:val="24"/>
          <w:szCs w:val="24"/>
        </w:rPr>
        <w:t xml:space="preserve"> study</w:t>
      </w:r>
      <w:r w:rsidR="00146777" w:rsidRPr="00BE3B62">
        <w:rPr>
          <w:rFonts w:ascii="Times New Roman" w:hAnsi="Times New Roman"/>
          <w:sz w:val="24"/>
          <w:szCs w:val="24"/>
        </w:rPr>
        <w:t xml:space="preserve"> (Fig. 2)</w:t>
      </w:r>
      <w:r w:rsidR="00BF0452" w:rsidRPr="00BE3B62">
        <w:rPr>
          <w:rFonts w:ascii="Times New Roman" w:hAnsi="Times New Roman"/>
          <w:sz w:val="24"/>
          <w:szCs w:val="24"/>
        </w:rPr>
        <w:t>.</w:t>
      </w:r>
      <w:r w:rsidR="00C24822" w:rsidRPr="00BE3B62">
        <w:rPr>
          <w:rFonts w:ascii="Times New Roman" w:hAnsi="Times New Roman"/>
          <w:sz w:val="24"/>
          <w:szCs w:val="24"/>
        </w:rPr>
        <w:t xml:space="preserve"> </w:t>
      </w:r>
      <w:r w:rsidR="00DF4AC1" w:rsidRPr="00BE3B62">
        <w:rPr>
          <w:rFonts w:ascii="Times New Roman" w:hAnsi="Times New Roman"/>
          <w:sz w:val="24"/>
          <w:szCs w:val="24"/>
        </w:rPr>
        <w:t>The d</w:t>
      </w:r>
      <w:r w:rsidR="00723373" w:rsidRPr="00BE3B62">
        <w:rPr>
          <w:rFonts w:ascii="Times New Roman" w:hAnsi="Times New Roman"/>
          <w:sz w:val="24"/>
          <w:szCs w:val="24"/>
        </w:rPr>
        <w:t>ominant</w:t>
      </w:r>
      <w:r w:rsidR="0052573B" w:rsidRPr="00BE3B62">
        <w:rPr>
          <w:rFonts w:ascii="Times New Roman" w:hAnsi="Times New Roman"/>
          <w:sz w:val="24"/>
          <w:szCs w:val="24"/>
        </w:rPr>
        <w:t xml:space="preserve"> </w:t>
      </w:r>
      <w:r w:rsidR="00BF6FBD" w:rsidRPr="00BE3B62">
        <w:rPr>
          <w:rFonts w:ascii="Times New Roman" w:hAnsi="Times New Roman"/>
          <w:sz w:val="24"/>
          <w:szCs w:val="24"/>
        </w:rPr>
        <w:t>species</w:t>
      </w:r>
      <w:r w:rsidR="000B3149" w:rsidRPr="00BE3B62">
        <w:rPr>
          <w:rFonts w:ascii="Times New Roman" w:hAnsi="Times New Roman"/>
          <w:sz w:val="24"/>
          <w:szCs w:val="24"/>
        </w:rPr>
        <w:t xml:space="preserve"> changed </w:t>
      </w:r>
      <w:r w:rsidR="004E4D31" w:rsidRPr="00BE3B62">
        <w:rPr>
          <w:rFonts w:ascii="Times New Roman" w:hAnsi="Times New Roman"/>
          <w:sz w:val="24"/>
          <w:szCs w:val="24"/>
        </w:rPr>
        <w:t>seasonally,</w:t>
      </w:r>
      <w:r w:rsidR="00457859" w:rsidRPr="00BE3B62">
        <w:rPr>
          <w:rFonts w:ascii="Times New Roman" w:hAnsi="Times New Roman"/>
          <w:sz w:val="24"/>
          <w:szCs w:val="24"/>
        </w:rPr>
        <w:t xml:space="preserve"> </w:t>
      </w:r>
      <w:proofErr w:type="spellStart"/>
      <w:r w:rsidR="008348D4" w:rsidRPr="00BE3B62">
        <w:rPr>
          <w:rFonts w:ascii="Times New Roman" w:hAnsi="Times New Roman"/>
          <w:bCs/>
          <w:i/>
          <w:color w:val="000000"/>
          <w:kern w:val="0"/>
          <w:sz w:val="24"/>
          <w:szCs w:val="24"/>
        </w:rPr>
        <w:t>Skeletonema</w:t>
      </w:r>
      <w:proofErr w:type="spellEnd"/>
      <w:r w:rsidR="008348D4" w:rsidRPr="00BE3B62">
        <w:rPr>
          <w:rFonts w:ascii="Times New Roman" w:hAnsi="Times New Roman"/>
          <w:bCs/>
          <w:i/>
          <w:color w:val="000000"/>
          <w:kern w:val="0"/>
          <w:sz w:val="24"/>
          <w:szCs w:val="24"/>
        </w:rPr>
        <w:t xml:space="preserve"> </w:t>
      </w:r>
      <w:proofErr w:type="spellStart"/>
      <w:r w:rsidR="008348D4" w:rsidRPr="00BE3B62">
        <w:rPr>
          <w:rFonts w:ascii="Times New Roman" w:hAnsi="Times New Roman"/>
          <w:bCs/>
          <w:i/>
          <w:color w:val="000000"/>
          <w:kern w:val="0"/>
          <w:sz w:val="24"/>
          <w:szCs w:val="24"/>
        </w:rPr>
        <w:t>costatum</w:t>
      </w:r>
      <w:proofErr w:type="spellEnd"/>
      <w:r w:rsidR="008348D4" w:rsidRPr="00BE3B62">
        <w:rPr>
          <w:rFonts w:ascii="Times New Roman" w:hAnsi="Times New Roman"/>
          <w:sz w:val="24"/>
          <w:szCs w:val="24"/>
        </w:rPr>
        <w:t xml:space="preserve"> dominated </w:t>
      </w:r>
      <w:r w:rsidR="00457859" w:rsidRPr="00BE3B62">
        <w:rPr>
          <w:rFonts w:ascii="Times New Roman" w:hAnsi="Times New Roman"/>
          <w:sz w:val="24"/>
          <w:szCs w:val="24"/>
        </w:rPr>
        <w:t>in November</w:t>
      </w:r>
      <w:r w:rsidR="009346E4" w:rsidRPr="00BE3B62">
        <w:rPr>
          <w:rFonts w:ascii="Times New Roman" w:hAnsi="Times New Roman"/>
          <w:sz w:val="24"/>
          <w:szCs w:val="24"/>
        </w:rPr>
        <w:t xml:space="preserve"> 2014</w:t>
      </w:r>
      <w:r w:rsidR="00E75AEA" w:rsidRPr="00BE3B62">
        <w:rPr>
          <w:rFonts w:ascii="Times New Roman" w:hAnsi="Times New Roman"/>
          <w:sz w:val="24"/>
          <w:szCs w:val="24"/>
        </w:rPr>
        <w:t xml:space="preserve"> (</w:t>
      </w:r>
      <w:r w:rsidR="009346E4" w:rsidRPr="00BE3B62">
        <w:rPr>
          <w:rFonts w:ascii="Times New Roman" w:hAnsi="Times New Roman"/>
          <w:sz w:val="24"/>
          <w:szCs w:val="24"/>
        </w:rPr>
        <w:t>mean of seven stations:</w:t>
      </w:r>
      <w:r w:rsidR="00A834F8" w:rsidRPr="00BE3B62">
        <w:rPr>
          <w:rFonts w:ascii="Times New Roman" w:hAnsi="Times New Roman"/>
          <w:sz w:val="24"/>
          <w:szCs w:val="24"/>
        </w:rPr>
        <w:t xml:space="preserve"> </w:t>
      </w:r>
      <w:r w:rsidR="00E75AEA" w:rsidRPr="00BE3B62">
        <w:rPr>
          <w:rFonts w:ascii="Times New Roman" w:hAnsi="Times New Roman"/>
          <w:sz w:val="24"/>
          <w:szCs w:val="24"/>
        </w:rPr>
        <w:t>77%)</w:t>
      </w:r>
      <w:r w:rsidR="009346E4" w:rsidRPr="00BE3B62">
        <w:rPr>
          <w:rFonts w:ascii="Times New Roman" w:hAnsi="Times New Roman"/>
          <w:sz w:val="24"/>
          <w:szCs w:val="24"/>
        </w:rPr>
        <w:t xml:space="preserve"> and </w:t>
      </w:r>
      <w:ins w:id="118" w:author="MANALO CERVINIA VELASCO" w:date="2016-05-24T11:32:00Z">
        <w:r w:rsidR="00F23159">
          <w:rPr>
            <w:rFonts w:ascii="Times New Roman" w:hAnsi="Times New Roman"/>
            <w:sz w:val="24"/>
            <w:szCs w:val="24"/>
          </w:rPr>
          <w:t xml:space="preserve">in </w:t>
        </w:r>
      </w:ins>
      <w:r w:rsidR="009346E4" w:rsidRPr="00BE3B62">
        <w:rPr>
          <w:rFonts w:ascii="Times New Roman" w:hAnsi="Times New Roman"/>
          <w:sz w:val="24"/>
          <w:szCs w:val="24"/>
        </w:rPr>
        <w:t>August 2015 (41%)</w:t>
      </w:r>
      <w:r w:rsidR="005412A8" w:rsidRPr="00BE3B62">
        <w:rPr>
          <w:rFonts w:ascii="Times New Roman" w:hAnsi="Times New Roman"/>
          <w:sz w:val="24"/>
          <w:szCs w:val="24"/>
        </w:rPr>
        <w:t>.</w:t>
      </w:r>
      <w:r w:rsidR="0067399D" w:rsidRPr="00BE3B62">
        <w:rPr>
          <w:rFonts w:ascii="Times New Roman" w:hAnsi="Times New Roman"/>
          <w:sz w:val="24"/>
          <w:szCs w:val="24"/>
        </w:rPr>
        <w:t xml:space="preserve"> </w:t>
      </w:r>
      <w:r w:rsidR="00104C36" w:rsidRPr="00BE3B62">
        <w:rPr>
          <w:rFonts w:ascii="Times New Roman" w:hAnsi="Times New Roman"/>
          <w:sz w:val="24"/>
          <w:szCs w:val="24"/>
        </w:rPr>
        <w:t xml:space="preserve">In February and May 2015, </w:t>
      </w:r>
      <w:proofErr w:type="spellStart"/>
      <w:r w:rsidR="008F1C67" w:rsidRPr="00BE3B62">
        <w:rPr>
          <w:rFonts w:ascii="Times New Roman" w:hAnsi="Times New Roman"/>
          <w:bCs/>
          <w:i/>
          <w:color w:val="000000"/>
          <w:kern w:val="0"/>
          <w:sz w:val="24"/>
          <w:szCs w:val="24"/>
        </w:rPr>
        <w:t>Chaetoceros</w:t>
      </w:r>
      <w:proofErr w:type="spellEnd"/>
      <w:r w:rsidR="008F1C67" w:rsidRPr="00BE3B62">
        <w:rPr>
          <w:rFonts w:ascii="Times New Roman" w:hAnsi="Times New Roman"/>
          <w:bCs/>
          <w:color w:val="000000"/>
          <w:kern w:val="0"/>
          <w:sz w:val="24"/>
          <w:szCs w:val="24"/>
        </w:rPr>
        <w:t xml:space="preserve"> spp. </w:t>
      </w:r>
      <w:r w:rsidR="00F676CD" w:rsidRPr="00BE3B62">
        <w:rPr>
          <w:rFonts w:ascii="Times New Roman" w:hAnsi="Times New Roman"/>
          <w:bCs/>
          <w:color w:val="000000"/>
          <w:kern w:val="0"/>
          <w:sz w:val="24"/>
          <w:szCs w:val="24"/>
        </w:rPr>
        <w:t xml:space="preserve">(47%) </w:t>
      </w:r>
      <w:r w:rsidR="008F1C67" w:rsidRPr="00BE3B62">
        <w:rPr>
          <w:rFonts w:ascii="Times New Roman" w:hAnsi="Times New Roman"/>
          <w:bCs/>
          <w:color w:val="000000"/>
          <w:kern w:val="0"/>
          <w:sz w:val="24"/>
          <w:szCs w:val="24"/>
        </w:rPr>
        <w:t xml:space="preserve">and </w:t>
      </w:r>
      <w:proofErr w:type="spellStart"/>
      <w:r w:rsidR="008F1C67" w:rsidRPr="00BE3B62">
        <w:rPr>
          <w:rFonts w:ascii="Times New Roman" w:hAnsi="Times New Roman"/>
          <w:bCs/>
          <w:i/>
          <w:color w:val="000000"/>
          <w:kern w:val="0"/>
          <w:sz w:val="24"/>
          <w:szCs w:val="24"/>
        </w:rPr>
        <w:t>Leptocylindrus</w:t>
      </w:r>
      <w:proofErr w:type="spellEnd"/>
      <w:r w:rsidR="008F1C67" w:rsidRPr="00BE3B62">
        <w:rPr>
          <w:rFonts w:ascii="Times New Roman" w:hAnsi="Times New Roman"/>
          <w:bCs/>
          <w:color w:val="000000"/>
          <w:kern w:val="0"/>
          <w:sz w:val="24"/>
          <w:szCs w:val="24"/>
        </w:rPr>
        <w:t xml:space="preserve"> spp. </w:t>
      </w:r>
      <w:r w:rsidR="00F676CD" w:rsidRPr="00BE3B62">
        <w:rPr>
          <w:rFonts w:ascii="Times New Roman" w:hAnsi="Times New Roman"/>
          <w:bCs/>
          <w:color w:val="000000"/>
          <w:kern w:val="0"/>
          <w:sz w:val="24"/>
          <w:szCs w:val="24"/>
        </w:rPr>
        <w:t xml:space="preserve">(52%) </w:t>
      </w:r>
      <w:r w:rsidR="008F1C67" w:rsidRPr="00BE3B62">
        <w:rPr>
          <w:rFonts w:ascii="Times New Roman" w:hAnsi="Times New Roman"/>
          <w:bCs/>
          <w:color w:val="000000"/>
          <w:kern w:val="0"/>
          <w:sz w:val="24"/>
          <w:szCs w:val="24"/>
        </w:rPr>
        <w:t>dominated</w:t>
      </w:r>
      <w:r w:rsidR="00F676CD" w:rsidRPr="00BE3B62">
        <w:rPr>
          <w:rFonts w:ascii="Times New Roman" w:hAnsi="Times New Roman"/>
          <w:bCs/>
          <w:color w:val="000000"/>
          <w:kern w:val="0"/>
          <w:sz w:val="24"/>
          <w:szCs w:val="24"/>
        </w:rPr>
        <w:t>, respectively.</w:t>
      </w:r>
      <w:r w:rsidR="00D119F3" w:rsidRPr="00BE3B62">
        <w:rPr>
          <w:rFonts w:ascii="Times New Roman" w:hAnsi="Times New Roman"/>
          <w:bCs/>
          <w:color w:val="000000"/>
          <w:kern w:val="0"/>
          <w:sz w:val="24"/>
          <w:szCs w:val="24"/>
        </w:rPr>
        <w:t xml:space="preserve"> </w:t>
      </w:r>
      <w:r w:rsidR="00BF6FBD" w:rsidRPr="00BE3B62">
        <w:rPr>
          <w:rFonts w:ascii="Times New Roman" w:hAnsi="Times New Roman"/>
          <w:bCs/>
          <w:color w:val="000000"/>
          <w:kern w:val="0"/>
          <w:sz w:val="24"/>
          <w:szCs w:val="24"/>
        </w:rPr>
        <w:t xml:space="preserve">Although, </w:t>
      </w:r>
      <w:r w:rsidR="004C37D5" w:rsidRPr="00BE3B62">
        <w:rPr>
          <w:rFonts w:ascii="Times New Roman" w:hAnsi="Times New Roman"/>
          <w:bCs/>
          <w:color w:val="000000"/>
          <w:kern w:val="0"/>
          <w:sz w:val="24"/>
          <w:szCs w:val="24"/>
        </w:rPr>
        <w:t>there is no differen</w:t>
      </w:r>
      <w:r w:rsidR="00882875" w:rsidRPr="00BE3B62">
        <w:rPr>
          <w:rFonts w:ascii="Times New Roman" w:hAnsi="Times New Roman"/>
          <w:bCs/>
          <w:color w:val="000000"/>
          <w:kern w:val="0"/>
          <w:sz w:val="24"/>
          <w:szCs w:val="24"/>
        </w:rPr>
        <w:t>ce</w:t>
      </w:r>
      <w:r w:rsidR="004C37D5" w:rsidRPr="00BE3B62">
        <w:rPr>
          <w:rFonts w:ascii="Times New Roman" w:hAnsi="Times New Roman"/>
          <w:bCs/>
          <w:color w:val="000000"/>
          <w:kern w:val="0"/>
          <w:sz w:val="24"/>
          <w:szCs w:val="24"/>
        </w:rPr>
        <w:t xml:space="preserve"> </w:t>
      </w:r>
      <w:r w:rsidR="00882875" w:rsidRPr="00BE3B62">
        <w:rPr>
          <w:rFonts w:ascii="Times New Roman" w:hAnsi="Times New Roman"/>
          <w:bCs/>
          <w:color w:val="000000"/>
          <w:kern w:val="0"/>
          <w:sz w:val="24"/>
          <w:szCs w:val="24"/>
        </w:rPr>
        <w:t>in</w:t>
      </w:r>
      <w:r w:rsidR="004C37D5" w:rsidRPr="00BE3B62">
        <w:rPr>
          <w:rFonts w:ascii="Times New Roman" w:hAnsi="Times New Roman"/>
          <w:bCs/>
          <w:color w:val="000000"/>
          <w:kern w:val="0"/>
          <w:sz w:val="24"/>
          <w:szCs w:val="24"/>
        </w:rPr>
        <w:t xml:space="preserve"> </w:t>
      </w:r>
      <w:r w:rsidR="00882875" w:rsidRPr="00BE3B62">
        <w:rPr>
          <w:rFonts w:ascii="Times New Roman" w:hAnsi="Times New Roman"/>
          <w:bCs/>
          <w:color w:val="000000"/>
          <w:kern w:val="0"/>
          <w:sz w:val="24"/>
          <w:szCs w:val="24"/>
        </w:rPr>
        <w:t xml:space="preserve">the </w:t>
      </w:r>
      <w:r w:rsidR="00BF6FBD" w:rsidRPr="00BE3B62">
        <w:rPr>
          <w:rFonts w:ascii="Times New Roman" w:hAnsi="Times New Roman"/>
          <w:sz w:val="24"/>
          <w:szCs w:val="24"/>
        </w:rPr>
        <w:t xml:space="preserve">dominant species </w:t>
      </w:r>
      <w:r w:rsidR="00BF6FBD" w:rsidRPr="00BE3B62">
        <w:rPr>
          <w:rFonts w:ascii="Times New Roman" w:hAnsi="Times New Roman"/>
          <w:bCs/>
          <w:color w:val="000000"/>
          <w:kern w:val="0"/>
          <w:sz w:val="24"/>
          <w:szCs w:val="24"/>
        </w:rPr>
        <w:t xml:space="preserve">between </w:t>
      </w:r>
      <w:r w:rsidR="00025FC1" w:rsidRPr="00BE3B62">
        <w:rPr>
          <w:rFonts w:ascii="Times New Roman" w:hAnsi="Times New Roman"/>
          <w:bCs/>
          <w:color w:val="000000"/>
          <w:kern w:val="0"/>
          <w:sz w:val="24"/>
          <w:szCs w:val="24"/>
        </w:rPr>
        <w:t xml:space="preserve">the </w:t>
      </w:r>
      <w:r w:rsidR="00BF6FBD" w:rsidRPr="00BE3B62">
        <w:rPr>
          <w:rFonts w:ascii="Times New Roman" w:hAnsi="Times New Roman"/>
          <w:bCs/>
          <w:color w:val="000000"/>
          <w:kern w:val="0"/>
          <w:sz w:val="24"/>
          <w:szCs w:val="24"/>
        </w:rPr>
        <w:t xml:space="preserve">NB and </w:t>
      </w:r>
      <w:r w:rsidR="00025FC1" w:rsidRPr="00BE3B62">
        <w:rPr>
          <w:rFonts w:ascii="Times New Roman" w:hAnsi="Times New Roman"/>
          <w:bCs/>
          <w:color w:val="000000"/>
          <w:kern w:val="0"/>
          <w:sz w:val="24"/>
          <w:szCs w:val="24"/>
        </w:rPr>
        <w:t xml:space="preserve">the </w:t>
      </w:r>
      <w:r w:rsidR="00BF6FBD" w:rsidRPr="00BE3B62">
        <w:rPr>
          <w:rFonts w:ascii="Times New Roman" w:hAnsi="Times New Roman"/>
          <w:bCs/>
          <w:color w:val="000000"/>
          <w:kern w:val="0"/>
          <w:sz w:val="24"/>
          <w:szCs w:val="24"/>
        </w:rPr>
        <w:t xml:space="preserve">SB, </w:t>
      </w:r>
      <w:r w:rsidR="004017ED" w:rsidRPr="00BE3B62">
        <w:rPr>
          <w:rFonts w:ascii="Times New Roman" w:hAnsi="Times New Roman"/>
          <w:bCs/>
          <w:color w:val="000000"/>
          <w:kern w:val="0"/>
          <w:sz w:val="24"/>
          <w:szCs w:val="24"/>
        </w:rPr>
        <w:t xml:space="preserve">the </w:t>
      </w:r>
      <w:r w:rsidR="00415E3C" w:rsidRPr="00BE3B62">
        <w:rPr>
          <w:rFonts w:ascii="Times New Roman" w:hAnsi="Times New Roman"/>
          <w:sz w:val="24"/>
          <w:szCs w:val="24"/>
        </w:rPr>
        <w:t>cell densities</w:t>
      </w:r>
      <w:r w:rsidR="004017ED" w:rsidRPr="00BE3B62">
        <w:rPr>
          <w:rFonts w:ascii="Times New Roman" w:hAnsi="Times New Roman"/>
          <w:sz w:val="24"/>
          <w:szCs w:val="24"/>
        </w:rPr>
        <w:t xml:space="preserve"> </w:t>
      </w:r>
      <w:r w:rsidR="001E2FBA" w:rsidRPr="00BE3B62">
        <w:rPr>
          <w:rFonts w:ascii="Times New Roman" w:hAnsi="Times New Roman"/>
          <w:sz w:val="24"/>
          <w:szCs w:val="24"/>
        </w:rPr>
        <w:t xml:space="preserve">of the </w:t>
      </w:r>
      <w:proofErr w:type="spellStart"/>
      <w:r w:rsidR="001E2FBA" w:rsidRPr="00BE3B62">
        <w:rPr>
          <w:rFonts w:ascii="Times New Roman" w:hAnsi="Times New Roman"/>
          <w:sz w:val="24"/>
          <w:szCs w:val="24"/>
        </w:rPr>
        <w:t>phytoplanktons</w:t>
      </w:r>
      <w:proofErr w:type="spellEnd"/>
      <w:r w:rsidR="001E2FBA" w:rsidRPr="00BE3B62">
        <w:rPr>
          <w:rFonts w:ascii="Times New Roman" w:hAnsi="Times New Roman"/>
          <w:sz w:val="24"/>
          <w:szCs w:val="24"/>
        </w:rPr>
        <w:t xml:space="preserve"> </w:t>
      </w:r>
      <w:r w:rsidR="009F3369" w:rsidRPr="00BE3B62">
        <w:rPr>
          <w:rFonts w:ascii="Times New Roman" w:hAnsi="Times New Roman"/>
          <w:sz w:val="24"/>
          <w:szCs w:val="24"/>
        </w:rPr>
        <w:t xml:space="preserve">in </w:t>
      </w:r>
      <w:r w:rsidR="00EC34DB" w:rsidRPr="00BE3B62">
        <w:rPr>
          <w:rFonts w:ascii="Times New Roman" w:hAnsi="Times New Roman"/>
          <w:sz w:val="24"/>
          <w:szCs w:val="24"/>
        </w:rPr>
        <w:t xml:space="preserve">the </w:t>
      </w:r>
      <w:r w:rsidR="009F3369" w:rsidRPr="00BE3B62">
        <w:rPr>
          <w:rFonts w:ascii="Times New Roman" w:hAnsi="Times New Roman"/>
          <w:sz w:val="24"/>
          <w:szCs w:val="24"/>
        </w:rPr>
        <w:t xml:space="preserve">NB </w:t>
      </w:r>
      <w:r w:rsidR="00AA6DA6" w:rsidRPr="00BE3B62">
        <w:rPr>
          <w:rFonts w:ascii="Times New Roman" w:hAnsi="Times New Roman"/>
          <w:sz w:val="24"/>
          <w:szCs w:val="24"/>
        </w:rPr>
        <w:t>were</w:t>
      </w:r>
      <w:r w:rsidR="009F3369" w:rsidRPr="00BE3B62">
        <w:rPr>
          <w:rFonts w:ascii="Times New Roman" w:hAnsi="Times New Roman"/>
          <w:sz w:val="24"/>
          <w:szCs w:val="24"/>
        </w:rPr>
        <w:t xml:space="preserve"> higher than </w:t>
      </w:r>
      <w:r w:rsidR="00C95464" w:rsidRPr="00BE3B62">
        <w:rPr>
          <w:rFonts w:ascii="Times New Roman" w:hAnsi="Times New Roman"/>
          <w:sz w:val="24"/>
          <w:szCs w:val="24"/>
        </w:rPr>
        <w:t xml:space="preserve">that of </w:t>
      </w:r>
      <w:r w:rsidR="00EC34DB" w:rsidRPr="00BE3B62">
        <w:rPr>
          <w:rFonts w:ascii="Times New Roman" w:hAnsi="Times New Roman"/>
          <w:sz w:val="24"/>
          <w:szCs w:val="24"/>
        </w:rPr>
        <w:t xml:space="preserve">the </w:t>
      </w:r>
      <w:r w:rsidR="009F3369" w:rsidRPr="00BE3B62">
        <w:rPr>
          <w:rFonts w:ascii="Times New Roman" w:hAnsi="Times New Roman"/>
          <w:sz w:val="24"/>
          <w:szCs w:val="24"/>
        </w:rPr>
        <w:t>SB</w:t>
      </w:r>
      <w:r w:rsidR="00480730" w:rsidRPr="00BE3B62">
        <w:rPr>
          <w:rFonts w:ascii="Times New Roman" w:hAnsi="Times New Roman"/>
          <w:sz w:val="24"/>
          <w:szCs w:val="24"/>
        </w:rPr>
        <w:t xml:space="preserve"> </w:t>
      </w:r>
      <w:r w:rsidR="0025768B" w:rsidRPr="0025768B">
        <w:rPr>
          <w:rFonts w:ascii="Times New Roman" w:hAnsi="Times New Roman"/>
          <w:sz w:val="24"/>
          <w:szCs w:val="24"/>
        </w:rPr>
        <w:t>throughout the period of this study</w:t>
      </w:r>
      <w:r w:rsidR="00661647" w:rsidRPr="00BE3B62">
        <w:rPr>
          <w:rFonts w:ascii="Times New Roman" w:hAnsi="Times New Roman"/>
          <w:sz w:val="24"/>
          <w:szCs w:val="24"/>
        </w:rPr>
        <w:t xml:space="preserve"> </w:t>
      </w:r>
      <w:r w:rsidR="00480730" w:rsidRPr="00BE3B62">
        <w:rPr>
          <w:rFonts w:ascii="Times New Roman" w:hAnsi="Times New Roman"/>
          <w:sz w:val="24"/>
          <w:szCs w:val="24"/>
        </w:rPr>
        <w:t>(Table 1)</w:t>
      </w:r>
      <w:r w:rsidR="006677B4" w:rsidRPr="00BE3B62">
        <w:rPr>
          <w:rFonts w:ascii="Times New Roman" w:hAnsi="Times New Roman"/>
          <w:sz w:val="24"/>
          <w:szCs w:val="24"/>
        </w:rPr>
        <w:t>.</w:t>
      </w:r>
      <w:r w:rsidR="003405A0" w:rsidRPr="00BE3B62">
        <w:rPr>
          <w:rFonts w:ascii="Times New Roman" w:hAnsi="Times New Roman"/>
          <w:sz w:val="24"/>
          <w:szCs w:val="24"/>
        </w:rPr>
        <w:t xml:space="preserve"> The </w:t>
      </w:r>
      <w:r w:rsidR="00F14F34" w:rsidRPr="00BE3B62">
        <w:rPr>
          <w:rFonts w:ascii="Times New Roman" w:hAnsi="Times New Roman"/>
          <w:sz w:val="24"/>
          <w:szCs w:val="24"/>
        </w:rPr>
        <w:t>cell density</w:t>
      </w:r>
      <w:r w:rsidR="003405A0" w:rsidRPr="00BE3B62">
        <w:rPr>
          <w:rFonts w:ascii="Times New Roman" w:hAnsi="Times New Roman"/>
          <w:sz w:val="24"/>
          <w:szCs w:val="24"/>
        </w:rPr>
        <w:t xml:space="preserve"> </w:t>
      </w:r>
      <w:r w:rsidR="00EE28B6">
        <w:rPr>
          <w:rFonts w:ascii="Times New Roman" w:hAnsi="Times New Roman"/>
          <w:sz w:val="24"/>
          <w:szCs w:val="24"/>
        </w:rPr>
        <w:t>markedly</w:t>
      </w:r>
      <w:r w:rsidR="0094665C">
        <w:rPr>
          <w:rFonts w:ascii="Times New Roman" w:hAnsi="Times New Roman"/>
          <w:sz w:val="24"/>
          <w:szCs w:val="24"/>
        </w:rPr>
        <w:t xml:space="preserve"> </w:t>
      </w:r>
      <w:r w:rsidR="003405A0" w:rsidRPr="00BE3B62">
        <w:rPr>
          <w:rFonts w:ascii="Times New Roman" w:hAnsi="Times New Roman"/>
          <w:sz w:val="24"/>
          <w:szCs w:val="24"/>
        </w:rPr>
        <w:t>increase</w:t>
      </w:r>
      <w:r w:rsidR="00EE28B6">
        <w:rPr>
          <w:rFonts w:ascii="Times New Roman" w:hAnsi="Times New Roman"/>
          <w:sz w:val="24"/>
          <w:szCs w:val="24"/>
        </w:rPr>
        <w:t>d</w:t>
      </w:r>
      <w:r w:rsidR="003405A0" w:rsidRPr="00BE3B62">
        <w:rPr>
          <w:rFonts w:ascii="Times New Roman" w:hAnsi="Times New Roman"/>
          <w:sz w:val="24"/>
          <w:szCs w:val="24"/>
        </w:rPr>
        <w:t xml:space="preserve"> in warm seasons, </w:t>
      </w:r>
      <w:r w:rsidR="000F4A5F" w:rsidRPr="00BE3B62">
        <w:rPr>
          <w:rFonts w:ascii="Times New Roman" w:hAnsi="Times New Roman"/>
          <w:sz w:val="24"/>
          <w:szCs w:val="24"/>
        </w:rPr>
        <w:t xml:space="preserve">and </w:t>
      </w:r>
      <w:r w:rsidR="00DA398C" w:rsidRPr="00BE3B62">
        <w:rPr>
          <w:rFonts w:ascii="Times New Roman" w:hAnsi="Times New Roman"/>
          <w:sz w:val="24"/>
          <w:szCs w:val="24"/>
        </w:rPr>
        <w:t>reached a peak</w:t>
      </w:r>
      <w:r w:rsidR="003405A0" w:rsidRPr="00BE3B62">
        <w:rPr>
          <w:rFonts w:ascii="Times New Roman" w:hAnsi="Times New Roman"/>
          <w:sz w:val="24"/>
          <w:szCs w:val="24"/>
        </w:rPr>
        <w:t xml:space="preserve"> </w:t>
      </w:r>
      <w:r w:rsidR="005044C7">
        <w:rPr>
          <w:rFonts w:ascii="Times New Roman" w:hAnsi="Times New Roman"/>
          <w:sz w:val="24"/>
          <w:szCs w:val="24"/>
        </w:rPr>
        <w:t>in</w:t>
      </w:r>
      <w:r w:rsidR="007D2B49" w:rsidRPr="00BE3B62">
        <w:rPr>
          <w:rFonts w:ascii="Times New Roman" w:hAnsi="Times New Roman"/>
          <w:sz w:val="24"/>
          <w:szCs w:val="24"/>
        </w:rPr>
        <w:t xml:space="preserve"> NB </w:t>
      </w:r>
      <w:r w:rsidR="001E343B" w:rsidRPr="00BE3B62">
        <w:rPr>
          <w:rFonts w:ascii="Times New Roman" w:hAnsi="Times New Roman"/>
          <w:sz w:val="24"/>
          <w:szCs w:val="24"/>
        </w:rPr>
        <w:t>in August</w:t>
      </w:r>
      <w:r w:rsidR="00544B92" w:rsidRPr="00BE3B62">
        <w:rPr>
          <w:rFonts w:ascii="Times New Roman" w:hAnsi="Times New Roman"/>
          <w:sz w:val="24"/>
          <w:szCs w:val="24"/>
        </w:rPr>
        <w:t xml:space="preserve"> (</w:t>
      </w:r>
      <w:r w:rsidR="000F4A5F" w:rsidRPr="00BE3B62">
        <w:rPr>
          <w:rFonts w:ascii="Times New Roman" w:hAnsi="Times New Roman"/>
          <w:sz w:val="24"/>
          <w:szCs w:val="24"/>
        </w:rPr>
        <w:t>11,</w:t>
      </w:r>
      <w:r w:rsidR="000E0AE0" w:rsidRPr="00BE3B62">
        <w:rPr>
          <w:rFonts w:ascii="Times New Roman" w:hAnsi="Times New Roman"/>
          <w:sz w:val="24"/>
          <w:szCs w:val="24"/>
        </w:rPr>
        <w:t>67</w:t>
      </w:r>
      <w:r w:rsidR="000F4A5F" w:rsidRPr="00BE3B62">
        <w:rPr>
          <w:rFonts w:ascii="Times New Roman" w:hAnsi="Times New Roman"/>
          <w:sz w:val="24"/>
          <w:szCs w:val="24"/>
        </w:rPr>
        <w:t>0 ± 8,9</w:t>
      </w:r>
      <w:r w:rsidR="000E0AE0" w:rsidRPr="00BE3B62">
        <w:rPr>
          <w:rFonts w:ascii="Times New Roman" w:hAnsi="Times New Roman"/>
          <w:sz w:val="24"/>
          <w:szCs w:val="24"/>
        </w:rPr>
        <w:t>2</w:t>
      </w:r>
      <w:r w:rsidR="000F4A5F" w:rsidRPr="00BE3B62">
        <w:rPr>
          <w:rFonts w:ascii="Times New Roman" w:hAnsi="Times New Roman"/>
          <w:sz w:val="24"/>
          <w:szCs w:val="24"/>
        </w:rPr>
        <w:t xml:space="preserve">0 </w:t>
      </w:r>
      <w:r w:rsidR="000F4A5F" w:rsidRPr="00BE3B62">
        <w:rPr>
          <w:rFonts w:ascii="Times New Roman" w:hAnsi="Times New Roman"/>
          <w:bCs/>
          <w:color w:val="000000"/>
          <w:kern w:val="0"/>
          <w:sz w:val="24"/>
          <w:szCs w:val="24"/>
        </w:rPr>
        <w:t>cells</w:t>
      </w:r>
      <w:r w:rsidR="000E0AE0" w:rsidRPr="00BE3B62">
        <w:rPr>
          <w:rFonts w:ascii="Times New Roman" w:hAnsi="Times New Roman"/>
          <w:bCs/>
          <w:color w:val="000000"/>
          <w:kern w:val="0"/>
          <w:sz w:val="24"/>
          <w:szCs w:val="24"/>
        </w:rPr>
        <w:t>/</w:t>
      </w:r>
      <w:r w:rsidR="000F4A5F" w:rsidRPr="00BE3B62">
        <w:rPr>
          <w:rFonts w:ascii="Times New Roman" w:hAnsi="Times New Roman"/>
          <w:bCs/>
          <w:color w:val="000000"/>
          <w:kern w:val="0"/>
          <w:sz w:val="24"/>
          <w:szCs w:val="24"/>
        </w:rPr>
        <w:t>mL</w:t>
      </w:r>
      <w:r w:rsidR="000F4A5F" w:rsidRPr="00BE3B62">
        <w:rPr>
          <w:rFonts w:ascii="Times New Roman" w:hAnsi="Times New Roman"/>
          <w:sz w:val="24"/>
          <w:szCs w:val="24"/>
        </w:rPr>
        <w:t>, mean ± SD</w:t>
      </w:r>
      <w:r w:rsidR="00544B92" w:rsidRPr="00BE3B62">
        <w:rPr>
          <w:rFonts w:ascii="Times New Roman" w:hAnsi="Times New Roman"/>
          <w:sz w:val="24"/>
          <w:szCs w:val="24"/>
        </w:rPr>
        <w:t>)</w:t>
      </w:r>
      <w:r w:rsidR="001E343B" w:rsidRPr="00BE3B62">
        <w:rPr>
          <w:rFonts w:ascii="Times New Roman" w:hAnsi="Times New Roman"/>
          <w:sz w:val="24"/>
          <w:szCs w:val="24"/>
        </w:rPr>
        <w:t>.</w:t>
      </w:r>
      <w:r w:rsidR="008E4D33">
        <w:rPr>
          <w:rFonts w:ascii="Times New Roman" w:hAnsi="Times New Roman"/>
          <w:sz w:val="24"/>
          <w:szCs w:val="24"/>
        </w:rPr>
        <w:t xml:space="preserve"> </w:t>
      </w:r>
    </w:p>
    <w:p w14:paraId="10008C52" w14:textId="77777777" w:rsidR="00FA21A9" w:rsidRPr="005B4464" w:rsidRDefault="00FA21A9" w:rsidP="00853066">
      <w:pPr>
        <w:autoSpaceDE w:val="0"/>
        <w:autoSpaceDN w:val="0"/>
        <w:snapToGrid w:val="0"/>
        <w:jc w:val="center"/>
        <w:outlineLvl w:val="0"/>
        <w:rPr>
          <w:rFonts w:ascii="Times New Roman" w:hAnsi="Times New Roman"/>
          <w:sz w:val="24"/>
          <w:szCs w:val="24"/>
        </w:rPr>
      </w:pPr>
      <w:r w:rsidRPr="005B4464">
        <w:rPr>
          <w:rFonts w:ascii="Times New Roman" w:hAnsi="Times New Roman"/>
          <w:noProof/>
          <w:sz w:val="24"/>
          <w:szCs w:val="24"/>
        </w:rPr>
        <w:drawing>
          <wp:inline distT="0" distB="0" distL="0" distR="0" wp14:anchorId="12BF8BAF" wp14:editId="33FD2DDF">
            <wp:extent cx="5758479" cy="2127250"/>
            <wp:effectExtent l="0" t="0" r="7620" b="6350"/>
            <wp:docPr id="7" name="図 7" descr="Macintosh HD:Users:umeharaakira:Desktop:広大論文:転送効率論文（梅原）:Figs: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meharaakira:Desktop:広大論文:転送効率論文（梅原）:Figs:Fig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811" cy="2129589"/>
                    </a:xfrm>
                    <a:prstGeom prst="rect">
                      <a:avLst/>
                    </a:prstGeom>
                    <a:noFill/>
                    <a:ln>
                      <a:noFill/>
                    </a:ln>
                  </pic:spPr>
                </pic:pic>
              </a:graphicData>
            </a:graphic>
          </wp:inline>
        </w:drawing>
      </w:r>
    </w:p>
    <w:p w14:paraId="0013CD81" w14:textId="77777777" w:rsidR="00FA21A9" w:rsidRPr="004F50C6" w:rsidRDefault="00FA21A9" w:rsidP="00853066">
      <w:pPr>
        <w:tabs>
          <w:tab w:val="left" w:pos="5775"/>
        </w:tabs>
        <w:autoSpaceDE w:val="0"/>
        <w:autoSpaceDN w:val="0"/>
        <w:snapToGrid w:val="0"/>
        <w:jc w:val="center"/>
        <w:rPr>
          <w:rFonts w:ascii="Times New Roman" w:hAnsi="Times New Roman"/>
          <w:i/>
          <w:sz w:val="24"/>
          <w:szCs w:val="24"/>
        </w:rPr>
      </w:pPr>
      <w:r w:rsidRPr="004F50C6">
        <w:rPr>
          <w:rFonts w:ascii="Times New Roman" w:hAnsi="Times New Roman"/>
          <w:i/>
          <w:sz w:val="24"/>
          <w:szCs w:val="24"/>
        </w:rPr>
        <w:t xml:space="preserve">Fig. 2. </w:t>
      </w:r>
      <w:proofErr w:type="gramStart"/>
      <w:r w:rsidRPr="004F50C6">
        <w:rPr>
          <w:rFonts w:ascii="Times New Roman" w:hAnsi="Times New Roman"/>
          <w:i/>
          <w:sz w:val="24"/>
          <w:szCs w:val="24"/>
        </w:rPr>
        <w:t xml:space="preserve">Seasonal variations of the species compositions (%) of </w:t>
      </w:r>
      <w:proofErr w:type="spellStart"/>
      <w:r w:rsidRPr="004F50C6">
        <w:rPr>
          <w:rFonts w:ascii="Times New Roman" w:hAnsi="Times New Roman"/>
          <w:i/>
          <w:sz w:val="24"/>
          <w:szCs w:val="24"/>
        </w:rPr>
        <w:t>phytoplanktons</w:t>
      </w:r>
      <w:proofErr w:type="spellEnd"/>
      <w:r w:rsidRPr="004F50C6">
        <w:rPr>
          <w:rFonts w:ascii="Times New Roman" w:hAnsi="Times New Roman"/>
          <w:i/>
          <w:sz w:val="24"/>
          <w:szCs w:val="24"/>
        </w:rPr>
        <w:t xml:space="preserve"> in the bay between November 2014 and August 2015.</w:t>
      </w:r>
      <w:proofErr w:type="gramEnd"/>
    </w:p>
    <w:p w14:paraId="1FEB710C" w14:textId="77777777" w:rsidR="003E6356" w:rsidRDefault="003E6356" w:rsidP="00853066">
      <w:pPr>
        <w:snapToGrid w:val="0"/>
        <w:ind w:firstLine="709"/>
        <w:rPr>
          <w:rFonts w:ascii="Times New Roman" w:hAnsi="Times New Roman"/>
          <w:color w:val="FF0000"/>
          <w:sz w:val="24"/>
          <w:szCs w:val="24"/>
        </w:rPr>
      </w:pPr>
    </w:p>
    <w:p w14:paraId="51208BF7" w14:textId="0B2D131A" w:rsidR="00BE1D1E" w:rsidRPr="002A564C" w:rsidRDefault="00BE1D1E" w:rsidP="00853066">
      <w:pPr>
        <w:tabs>
          <w:tab w:val="left" w:pos="5775"/>
        </w:tabs>
        <w:autoSpaceDE w:val="0"/>
        <w:autoSpaceDN w:val="0"/>
        <w:snapToGrid w:val="0"/>
        <w:rPr>
          <w:rFonts w:ascii="Times New Roman" w:hAnsi="Times New Roman"/>
          <w:sz w:val="24"/>
          <w:szCs w:val="24"/>
        </w:rPr>
      </w:pPr>
      <w:r w:rsidRPr="002A564C">
        <w:rPr>
          <w:rFonts w:ascii="Times New Roman" w:hAnsi="Times New Roman"/>
          <w:sz w:val="24"/>
          <w:szCs w:val="24"/>
        </w:rPr>
        <w:t xml:space="preserve">Table 1. </w:t>
      </w:r>
      <w:proofErr w:type="gramStart"/>
      <w:r w:rsidRPr="002A564C">
        <w:rPr>
          <w:rFonts w:ascii="Times New Roman" w:hAnsi="Times New Roman"/>
          <w:sz w:val="24"/>
          <w:szCs w:val="24"/>
        </w:rPr>
        <w:t xml:space="preserve">Seasonal variations of cell density of </w:t>
      </w:r>
      <w:proofErr w:type="spellStart"/>
      <w:r w:rsidRPr="002A564C">
        <w:rPr>
          <w:rFonts w:ascii="Times New Roman" w:hAnsi="Times New Roman"/>
          <w:sz w:val="24"/>
          <w:szCs w:val="24"/>
        </w:rPr>
        <w:t>phytoplanktons</w:t>
      </w:r>
      <w:proofErr w:type="spellEnd"/>
      <w:r w:rsidRPr="002A564C">
        <w:rPr>
          <w:rFonts w:ascii="Times New Roman" w:hAnsi="Times New Roman"/>
          <w:sz w:val="24"/>
          <w:szCs w:val="24"/>
        </w:rPr>
        <w:t xml:space="preserve"> in the </w:t>
      </w:r>
      <w:r w:rsidR="00281433">
        <w:rPr>
          <w:rFonts w:ascii="Times New Roman" w:hAnsi="Times New Roman"/>
          <w:sz w:val="24"/>
          <w:szCs w:val="24"/>
        </w:rPr>
        <w:t>NB</w:t>
      </w:r>
      <w:r w:rsidRPr="002A564C">
        <w:rPr>
          <w:rFonts w:ascii="Times New Roman" w:hAnsi="Times New Roman"/>
          <w:sz w:val="24"/>
          <w:szCs w:val="24"/>
        </w:rPr>
        <w:t xml:space="preserve"> (</w:t>
      </w:r>
      <w:proofErr w:type="spellStart"/>
      <w:r w:rsidRPr="002A564C">
        <w:rPr>
          <w:rFonts w:ascii="Times New Roman" w:hAnsi="Times New Roman"/>
          <w:sz w:val="24"/>
          <w:szCs w:val="24"/>
        </w:rPr>
        <w:t>Stn</w:t>
      </w:r>
      <w:r w:rsidR="00201B5A">
        <w:rPr>
          <w:rFonts w:ascii="Times New Roman" w:hAnsi="Times New Roman"/>
          <w:sz w:val="24"/>
          <w:szCs w:val="24"/>
        </w:rPr>
        <w:t>s</w:t>
      </w:r>
      <w:proofErr w:type="spellEnd"/>
      <w:r w:rsidRPr="002A564C">
        <w:rPr>
          <w:rFonts w:ascii="Times New Roman" w:hAnsi="Times New Roman"/>
          <w:sz w:val="24"/>
          <w:szCs w:val="24"/>
        </w:rPr>
        <w:t xml:space="preserve"> H1-4) and </w:t>
      </w:r>
      <w:r w:rsidR="00452BF0">
        <w:rPr>
          <w:rFonts w:ascii="Times New Roman" w:hAnsi="Times New Roman"/>
          <w:sz w:val="24"/>
          <w:szCs w:val="24"/>
        </w:rPr>
        <w:t xml:space="preserve">the </w:t>
      </w:r>
      <w:r w:rsidR="00281433">
        <w:rPr>
          <w:rFonts w:ascii="Times New Roman" w:hAnsi="Times New Roman"/>
          <w:sz w:val="24"/>
          <w:szCs w:val="24"/>
        </w:rPr>
        <w:t>SB</w:t>
      </w:r>
      <w:r w:rsidRPr="002A564C">
        <w:rPr>
          <w:rFonts w:ascii="Times New Roman" w:hAnsi="Times New Roman"/>
          <w:sz w:val="24"/>
          <w:szCs w:val="24"/>
        </w:rPr>
        <w:t xml:space="preserve"> (</w:t>
      </w:r>
      <w:proofErr w:type="spellStart"/>
      <w:r w:rsidRPr="002A564C">
        <w:rPr>
          <w:rFonts w:ascii="Times New Roman" w:hAnsi="Times New Roman"/>
          <w:sz w:val="24"/>
          <w:szCs w:val="24"/>
        </w:rPr>
        <w:t>Stn</w:t>
      </w:r>
      <w:r w:rsidR="00201B5A">
        <w:rPr>
          <w:rFonts w:ascii="Times New Roman" w:hAnsi="Times New Roman"/>
          <w:sz w:val="24"/>
          <w:szCs w:val="24"/>
        </w:rPr>
        <w:t>s</w:t>
      </w:r>
      <w:proofErr w:type="spellEnd"/>
      <w:r w:rsidRPr="002A564C">
        <w:rPr>
          <w:rFonts w:ascii="Times New Roman" w:hAnsi="Times New Roman"/>
          <w:sz w:val="24"/>
          <w:szCs w:val="24"/>
        </w:rPr>
        <w:t xml:space="preserve"> H5, 6) (mean ± SD).</w:t>
      </w:r>
      <w:proofErr w:type="gramEnd"/>
    </w:p>
    <w:p w14:paraId="03647783" w14:textId="34EAA59D" w:rsidR="00B96FA3" w:rsidRPr="00A57B66" w:rsidRDefault="007A1D3E" w:rsidP="00853066">
      <w:pPr>
        <w:widowControl/>
        <w:snapToGrid w:val="0"/>
        <w:jc w:val="center"/>
        <w:rPr>
          <w:rFonts w:ascii="Times New Roman" w:hAnsi="Times New Roman"/>
          <w:sz w:val="24"/>
          <w:szCs w:val="24"/>
        </w:rPr>
      </w:pPr>
      <w:r>
        <w:rPr>
          <w:rFonts w:ascii="Times New Roman" w:hAnsi="Times New Roman"/>
          <w:noProof/>
          <w:sz w:val="24"/>
          <w:szCs w:val="24"/>
        </w:rPr>
        <w:drawing>
          <wp:inline distT="0" distB="0" distL="0" distR="0" wp14:anchorId="2D38066D" wp14:editId="7875EDE4">
            <wp:extent cx="4691126" cy="963930"/>
            <wp:effectExtent l="0" t="0" r="8255" b="1270"/>
            <wp:docPr id="10" name="図 10" descr="Macintosh HD:Users:umeharaakira:Desktop:転送効率論文（梅原）:Fig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umeharaakira:Desktop:転送効率論文（梅原）:Figs:Tabl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043" cy="964118"/>
                    </a:xfrm>
                    <a:prstGeom prst="rect">
                      <a:avLst/>
                    </a:prstGeom>
                    <a:noFill/>
                    <a:ln>
                      <a:noFill/>
                    </a:ln>
                  </pic:spPr>
                </pic:pic>
              </a:graphicData>
            </a:graphic>
          </wp:inline>
        </w:drawing>
      </w:r>
    </w:p>
    <w:p w14:paraId="7158D8E2" w14:textId="77777777" w:rsidR="00BE1D1E" w:rsidRPr="0081704E" w:rsidRDefault="00BE1D1E" w:rsidP="00853066">
      <w:pPr>
        <w:snapToGrid w:val="0"/>
        <w:ind w:firstLine="709"/>
        <w:rPr>
          <w:rFonts w:ascii="Times New Roman" w:hAnsi="Times New Roman"/>
          <w:color w:val="FF0000"/>
          <w:sz w:val="24"/>
          <w:szCs w:val="24"/>
        </w:rPr>
      </w:pPr>
    </w:p>
    <w:p w14:paraId="241D95EB" w14:textId="7DB48A57" w:rsidR="00A774F9" w:rsidRPr="00DA73D7" w:rsidRDefault="007D3AE2" w:rsidP="00853066">
      <w:pPr>
        <w:snapToGrid w:val="0"/>
        <w:ind w:firstLine="709"/>
        <w:rPr>
          <w:rFonts w:ascii="Times New Roman" w:hAnsi="Times New Roman"/>
          <w:i/>
          <w:sz w:val="24"/>
          <w:szCs w:val="24"/>
        </w:rPr>
      </w:pPr>
      <w:r>
        <w:rPr>
          <w:rFonts w:ascii="Times New Roman" w:hAnsi="Times New Roman"/>
          <w:i/>
          <w:sz w:val="24"/>
          <w:szCs w:val="24"/>
        </w:rPr>
        <w:t>P</w:t>
      </w:r>
      <w:r w:rsidR="00636CDF" w:rsidRPr="00DA73D7">
        <w:rPr>
          <w:rFonts w:ascii="Times New Roman" w:hAnsi="Times New Roman"/>
          <w:i/>
          <w:sz w:val="24"/>
          <w:szCs w:val="24"/>
        </w:rPr>
        <w:t xml:space="preserve">rimary </w:t>
      </w:r>
      <w:r w:rsidR="004C3C50">
        <w:rPr>
          <w:rFonts w:ascii="Times New Roman" w:hAnsi="Times New Roman"/>
          <w:i/>
          <w:sz w:val="24"/>
          <w:szCs w:val="24"/>
        </w:rPr>
        <w:t>production</w:t>
      </w:r>
    </w:p>
    <w:p w14:paraId="4D4F4F96" w14:textId="664E5899" w:rsidR="00A12BBA" w:rsidRPr="002504EF" w:rsidRDefault="00E615FE" w:rsidP="00853066">
      <w:pPr>
        <w:snapToGrid w:val="0"/>
        <w:ind w:firstLine="709"/>
        <w:rPr>
          <w:rFonts w:ascii="Times New Roman" w:hAnsi="Times New Roman"/>
          <w:bCs/>
          <w:color w:val="000000"/>
          <w:kern w:val="0"/>
          <w:sz w:val="24"/>
          <w:szCs w:val="24"/>
        </w:rPr>
      </w:pPr>
      <w:r w:rsidRPr="008B2922">
        <w:rPr>
          <w:rFonts w:ascii="Times New Roman" w:hAnsi="Times New Roman"/>
          <w:bCs/>
          <w:color w:val="000000"/>
          <w:kern w:val="0"/>
          <w:sz w:val="24"/>
          <w:szCs w:val="24"/>
        </w:rPr>
        <w:t xml:space="preserve">There were significant positive correlations between </w:t>
      </w:r>
      <w:proofErr w:type="spellStart"/>
      <w:r w:rsidRPr="008B41CB">
        <w:rPr>
          <w:rFonts w:ascii="Times New Roman" w:hAnsi="Times New Roman"/>
          <w:sz w:val="24"/>
          <w:szCs w:val="24"/>
        </w:rPr>
        <w:t>Chl</w:t>
      </w:r>
      <w:r>
        <w:rPr>
          <w:rFonts w:ascii="Times New Roman" w:hAnsi="Times New Roman"/>
          <w:sz w:val="24"/>
          <w:szCs w:val="24"/>
        </w:rPr>
        <w:t>.</w:t>
      </w:r>
      <w:r w:rsidRPr="000E2326">
        <w:rPr>
          <w:rFonts w:ascii="Times New Roman" w:hAnsi="Times New Roman"/>
          <w:i/>
          <w:sz w:val="24"/>
          <w:szCs w:val="24"/>
        </w:rPr>
        <w:t>a</w:t>
      </w:r>
      <w:proofErr w:type="spellEnd"/>
      <w:r w:rsidRPr="00BA422C">
        <w:rPr>
          <w:rFonts w:ascii="Times New Roman" w:hAnsi="Times New Roman"/>
          <w:sz w:val="24"/>
          <w:szCs w:val="24"/>
        </w:rPr>
        <w:t xml:space="preserve"> concentration</w:t>
      </w:r>
      <w:r>
        <w:rPr>
          <w:rFonts w:ascii="Times New Roman" w:hAnsi="Times New Roman"/>
          <w:sz w:val="24"/>
          <w:szCs w:val="24"/>
        </w:rPr>
        <w:t>s</w:t>
      </w:r>
      <w:r w:rsidRPr="008B2922">
        <w:rPr>
          <w:rFonts w:ascii="Times New Roman" w:hAnsi="Times New Roman"/>
          <w:bCs/>
          <w:color w:val="000000"/>
          <w:kern w:val="0"/>
          <w:sz w:val="24"/>
          <w:szCs w:val="24"/>
        </w:rPr>
        <w:t xml:space="preserve"> and </w:t>
      </w:r>
      <w:r w:rsidRPr="002B610F">
        <w:rPr>
          <w:rFonts w:ascii="Times New Roman" w:hAnsi="Times New Roman"/>
          <w:sz w:val="24"/>
          <w:szCs w:val="24"/>
        </w:rPr>
        <w:t>photosynthetic rate</w:t>
      </w:r>
      <w:r w:rsidRPr="008B2922">
        <w:rPr>
          <w:rFonts w:ascii="Times New Roman" w:hAnsi="Times New Roman"/>
          <w:bCs/>
          <w:color w:val="000000"/>
          <w:kern w:val="0"/>
          <w:sz w:val="24"/>
          <w:szCs w:val="24"/>
        </w:rPr>
        <w:t xml:space="preserve"> </w:t>
      </w:r>
      <w:r w:rsidRPr="002A56C1">
        <w:rPr>
          <w:rFonts w:ascii="Times New Roman" w:hAnsi="Times New Roman"/>
          <w:bCs/>
          <w:color w:val="000000"/>
          <w:kern w:val="0"/>
          <w:sz w:val="24"/>
          <w:szCs w:val="24"/>
        </w:rPr>
        <w:t>under each light condition (</w:t>
      </w:r>
      <w:r>
        <w:rPr>
          <w:rFonts w:ascii="Times New Roman" w:hAnsi="Times New Roman"/>
          <w:bCs/>
          <w:color w:val="000000"/>
          <w:kern w:val="0"/>
          <w:sz w:val="24"/>
          <w:szCs w:val="24"/>
        </w:rPr>
        <w:t>200, 100, and 20 µ</w:t>
      </w:r>
      <w:proofErr w:type="spellStart"/>
      <w:r>
        <w:rPr>
          <w:rFonts w:ascii="Times New Roman" w:hAnsi="Times New Roman"/>
          <w:bCs/>
          <w:color w:val="000000"/>
          <w:kern w:val="0"/>
          <w:sz w:val="24"/>
          <w:szCs w:val="24"/>
        </w:rPr>
        <w:t>mol</w:t>
      </w:r>
      <w:proofErr w:type="spellEnd"/>
      <w:r>
        <w:rPr>
          <w:rFonts w:ascii="Times New Roman" w:hAnsi="Times New Roman"/>
          <w:bCs/>
          <w:color w:val="000000"/>
          <w:kern w:val="0"/>
          <w:sz w:val="24"/>
          <w:szCs w:val="24"/>
        </w:rPr>
        <w:t>-photons/m</w:t>
      </w:r>
      <w:r w:rsidRPr="007F539B">
        <w:rPr>
          <w:rFonts w:ascii="Times New Roman" w:hAnsi="Times New Roman"/>
          <w:bCs/>
          <w:color w:val="000000"/>
          <w:kern w:val="0"/>
          <w:sz w:val="24"/>
          <w:szCs w:val="24"/>
          <w:vertAlign w:val="superscript"/>
        </w:rPr>
        <w:t>2</w:t>
      </w:r>
      <w:r>
        <w:rPr>
          <w:rFonts w:ascii="Times New Roman" w:hAnsi="Times New Roman"/>
          <w:bCs/>
          <w:color w:val="000000"/>
          <w:kern w:val="0"/>
          <w:sz w:val="24"/>
          <w:szCs w:val="24"/>
        </w:rPr>
        <w:t>/sec</w:t>
      </w:r>
      <w:r w:rsidRPr="002A56C1">
        <w:rPr>
          <w:rFonts w:ascii="Times New Roman" w:hAnsi="Times New Roman"/>
          <w:bCs/>
          <w:color w:val="000000"/>
          <w:kern w:val="0"/>
          <w:sz w:val="24"/>
          <w:szCs w:val="24"/>
        </w:rPr>
        <w:t xml:space="preserve">) </w:t>
      </w:r>
      <w:ins w:id="119" w:author="MANALO CERVINIA VELASCO" w:date="2016-05-24T11:34:00Z">
        <w:r w:rsidR="00F23159">
          <w:rPr>
            <w:rFonts w:ascii="Times New Roman" w:hAnsi="Times New Roman"/>
            <w:bCs/>
            <w:color w:val="000000"/>
            <w:kern w:val="0"/>
            <w:sz w:val="24"/>
            <w:szCs w:val="24"/>
          </w:rPr>
          <w:t xml:space="preserve">during </w:t>
        </w:r>
      </w:ins>
      <w:r>
        <w:rPr>
          <w:rFonts w:ascii="Times New Roman" w:hAnsi="Times New Roman"/>
          <w:bCs/>
          <w:color w:val="000000"/>
          <w:kern w:val="0"/>
          <w:sz w:val="24"/>
          <w:szCs w:val="24"/>
        </w:rPr>
        <w:t>the seasonal</w:t>
      </w:r>
      <w:r w:rsidRPr="002A56C1">
        <w:rPr>
          <w:rFonts w:ascii="Times New Roman" w:hAnsi="Times New Roman"/>
          <w:bCs/>
          <w:color w:val="000000"/>
          <w:kern w:val="0"/>
          <w:sz w:val="24"/>
          <w:szCs w:val="24"/>
        </w:rPr>
        <w:t xml:space="preserve"> </w:t>
      </w:r>
      <w:r>
        <w:rPr>
          <w:rFonts w:ascii="Times New Roman" w:hAnsi="Times New Roman"/>
          <w:bCs/>
          <w:color w:val="000000"/>
          <w:kern w:val="0"/>
          <w:sz w:val="24"/>
          <w:szCs w:val="24"/>
        </w:rPr>
        <w:t>investigations (Fig. 3)</w:t>
      </w:r>
      <w:r w:rsidRPr="002A56C1">
        <w:rPr>
          <w:rFonts w:ascii="Times New Roman" w:hAnsi="Times New Roman"/>
          <w:bCs/>
          <w:color w:val="000000"/>
          <w:kern w:val="0"/>
          <w:sz w:val="24"/>
          <w:szCs w:val="24"/>
        </w:rPr>
        <w:t>.</w:t>
      </w:r>
      <w:r>
        <w:rPr>
          <w:rFonts w:ascii="Times New Roman" w:hAnsi="Times New Roman"/>
          <w:bCs/>
          <w:color w:val="000000"/>
          <w:kern w:val="0"/>
          <w:sz w:val="24"/>
          <w:szCs w:val="24"/>
        </w:rPr>
        <w:t xml:space="preserve"> The maximum values of the </w:t>
      </w:r>
      <w:proofErr w:type="spellStart"/>
      <w:r w:rsidRPr="008B41CB">
        <w:rPr>
          <w:rFonts w:ascii="Times New Roman" w:hAnsi="Times New Roman"/>
          <w:sz w:val="24"/>
          <w:szCs w:val="24"/>
        </w:rPr>
        <w:t>Chl</w:t>
      </w:r>
      <w:r>
        <w:rPr>
          <w:rFonts w:ascii="Times New Roman" w:hAnsi="Times New Roman"/>
          <w:sz w:val="24"/>
          <w:szCs w:val="24"/>
        </w:rPr>
        <w:t>.</w:t>
      </w:r>
      <w:r w:rsidRPr="000E2326">
        <w:rPr>
          <w:rFonts w:ascii="Times New Roman" w:hAnsi="Times New Roman"/>
          <w:i/>
          <w:sz w:val="24"/>
          <w:szCs w:val="24"/>
        </w:rPr>
        <w:t>a</w:t>
      </w:r>
      <w:proofErr w:type="spellEnd"/>
      <w:r w:rsidRPr="00BA422C">
        <w:rPr>
          <w:rFonts w:ascii="Times New Roman" w:hAnsi="Times New Roman"/>
          <w:sz w:val="24"/>
          <w:szCs w:val="24"/>
        </w:rPr>
        <w:t xml:space="preserve"> concentration</w:t>
      </w:r>
      <w:r>
        <w:rPr>
          <w:rFonts w:ascii="Times New Roman" w:hAnsi="Times New Roman"/>
          <w:sz w:val="24"/>
          <w:szCs w:val="24"/>
        </w:rPr>
        <w:t>s</w:t>
      </w:r>
      <w:r w:rsidRPr="008B2922">
        <w:rPr>
          <w:rFonts w:ascii="Times New Roman" w:hAnsi="Times New Roman"/>
          <w:bCs/>
          <w:color w:val="000000"/>
          <w:kern w:val="0"/>
          <w:sz w:val="24"/>
          <w:szCs w:val="24"/>
        </w:rPr>
        <w:t xml:space="preserve"> </w:t>
      </w:r>
      <w:r>
        <w:rPr>
          <w:rFonts w:ascii="Times New Roman" w:hAnsi="Times New Roman"/>
          <w:bCs/>
          <w:color w:val="000000"/>
          <w:kern w:val="0"/>
          <w:sz w:val="24"/>
          <w:szCs w:val="24"/>
        </w:rPr>
        <w:t>(</w:t>
      </w:r>
      <w:r w:rsidRPr="0081704E">
        <w:rPr>
          <w:rFonts w:ascii="Times New Roman" w:hAnsi="Times New Roman"/>
          <w:sz w:val="24"/>
          <w:szCs w:val="24"/>
        </w:rPr>
        <w:t>32 µg</w:t>
      </w:r>
      <w:r>
        <w:rPr>
          <w:rFonts w:ascii="Times New Roman" w:hAnsi="Times New Roman"/>
          <w:sz w:val="24"/>
          <w:szCs w:val="24"/>
        </w:rPr>
        <w:t>/</w:t>
      </w:r>
      <w:r w:rsidRPr="0081704E">
        <w:rPr>
          <w:rFonts w:ascii="Times New Roman" w:hAnsi="Times New Roman"/>
          <w:sz w:val="24"/>
          <w:szCs w:val="24"/>
        </w:rPr>
        <w:t>L</w:t>
      </w:r>
      <w:r>
        <w:rPr>
          <w:rFonts w:ascii="Times New Roman" w:hAnsi="Times New Roman"/>
          <w:bCs/>
          <w:color w:val="000000"/>
          <w:kern w:val="0"/>
          <w:sz w:val="24"/>
          <w:szCs w:val="24"/>
        </w:rPr>
        <w:t xml:space="preserve">) </w:t>
      </w:r>
      <w:r w:rsidRPr="008B2922">
        <w:rPr>
          <w:rFonts w:ascii="Times New Roman" w:hAnsi="Times New Roman"/>
          <w:bCs/>
          <w:color w:val="000000"/>
          <w:kern w:val="0"/>
          <w:sz w:val="24"/>
          <w:szCs w:val="24"/>
        </w:rPr>
        <w:t xml:space="preserve">and </w:t>
      </w:r>
      <w:r>
        <w:rPr>
          <w:rFonts w:ascii="Times New Roman" w:hAnsi="Times New Roman"/>
          <w:bCs/>
          <w:color w:val="000000"/>
          <w:kern w:val="0"/>
          <w:sz w:val="24"/>
          <w:szCs w:val="24"/>
        </w:rPr>
        <w:t xml:space="preserve">the </w:t>
      </w:r>
      <w:r w:rsidRPr="002B610F">
        <w:rPr>
          <w:rFonts w:ascii="Times New Roman" w:hAnsi="Times New Roman"/>
          <w:sz w:val="24"/>
          <w:szCs w:val="24"/>
        </w:rPr>
        <w:t>photosynthetic rate</w:t>
      </w:r>
      <w:r>
        <w:rPr>
          <w:rFonts w:ascii="Times New Roman" w:hAnsi="Times New Roman"/>
          <w:bCs/>
          <w:color w:val="000000"/>
          <w:kern w:val="0"/>
          <w:sz w:val="24"/>
          <w:szCs w:val="24"/>
        </w:rPr>
        <w:t xml:space="preserve"> (</w:t>
      </w:r>
      <w:r w:rsidRPr="0081704E">
        <w:rPr>
          <w:rFonts w:ascii="Times New Roman" w:hAnsi="Times New Roman"/>
          <w:sz w:val="24"/>
          <w:szCs w:val="24"/>
        </w:rPr>
        <w:t>83 µ</w:t>
      </w:r>
      <w:proofErr w:type="spellStart"/>
      <w:r w:rsidRPr="0081704E">
        <w:rPr>
          <w:rFonts w:ascii="Times New Roman" w:hAnsi="Times New Roman"/>
          <w:sz w:val="24"/>
          <w:szCs w:val="24"/>
        </w:rPr>
        <w:t>gC</w:t>
      </w:r>
      <w:proofErr w:type="spellEnd"/>
      <w:r>
        <w:rPr>
          <w:rFonts w:ascii="Times New Roman" w:hAnsi="Times New Roman"/>
          <w:sz w:val="24"/>
          <w:szCs w:val="24"/>
        </w:rPr>
        <w:t>/</w:t>
      </w:r>
      <w:r w:rsidRPr="0081704E">
        <w:rPr>
          <w:rFonts w:ascii="Times New Roman" w:hAnsi="Times New Roman"/>
          <w:sz w:val="24"/>
          <w:szCs w:val="24"/>
        </w:rPr>
        <w:t>L</w:t>
      </w:r>
      <w:r>
        <w:rPr>
          <w:rFonts w:ascii="Times New Roman" w:hAnsi="Times New Roman"/>
          <w:sz w:val="24"/>
          <w:szCs w:val="24"/>
        </w:rPr>
        <w:t>/</w:t>
      </w:r>
      <w:r w:rsidRPr="0081704E">
        <w:rPr>
          <w:rFonts w:ascii="Times New Roman" w:hAnsi="Times New Roman"/>
          <w:sz w:val="24"/>
          <w:szCs w:val="24"/>
        </w:rPr>
        <w:t>h</w:t>
      </w:r>
      <w:r>
        <w:rPr>
          <w:rFonts w:ascii="Times New Roman" w:hAnsi="Times New Roman"/>
          <w:bCs/>
          <w:color w:val="000000"/>
          <w:kern w:val="0"/>
          <w:sz w:val="24"/>
          <w:szCs w:val="24"/>
        </w:rPr>
        <w:t xml:space="preserve">) were observed </w:t>
      </w:r>
      <w:r w:rsidR="00875A13">
        <w:rPr>
          <w:rFonts w:ascii="Times New Roman" w:hAnsi="Times New Roman"/>
          <w:bCs/>
          <w:color w:val="000000"/>
          <w:kern w:val="0"/>
          <w:sz w:val="24"/>
          <w:szCs w:val="24"/>
        </w:rPr>
        <w:t xml:space="preserve">in </w:t>
      </w:r>
      <w:r w:rsidR="008007DA">
        <w:rPr>
          <w:rFonts w:ascii="Times New Roman" w:hAnsi="Times New Roman"/>
          <w:bCs/>
          <w:color w:val="000000"/>
          <w:kern w:val="0"/>
          <w:sz w:val="24"/>
          <w:szCs w:val="24"/>
        </w:rPr>
        <w:t xml:space="preserve">the </w:t>
      </w:r>
      <w:r w:rsidR="00875A13">
        <w:rPr>
          <w:rFonts w:ascii="Times New Roman" w:hAnsi="Times New Roman"/>
          <w:bCs/>
          <w:color w:val="000000"/>
          <w:kern w:val="0"/>
          <w:sz w:val="24"/>
          <w:szCs w:val="24"/>
        </w:rPr>
        <w:t xml:space="preserve">surface water </w:t>
      </w:r>
      <w:r w:rsidR="00B82150">
        <w:rPr>
          <w:rFonts w:ascii="Times New Roman" w:hAnsi="Times New Roman"/>
          <w:bCs/>
          <w:color w:val="000000"/>
          <w:kern w:val="0"/>
          <w:sz w:val="24"/>
          <w:szCs w:val="24"/>
        </w:rPr>
        <w:t>of</w:t>
      </w:r>
      <w:r>
        <w:rPr>
          <w:rFonts w:ascii="Times New Roman" w:hAnsi="Times New Roman"/>
          <w:bCs/>
          <w:color w:val="000000"/>
          <w:kern w:val="0"/>
          <w:sz w:val="24"/>
          <w:szCs w:val="24"/>
        </w:rPr>
        <w:t xml:space="preserve"> </w:t>
      </w:r>
      <w:proofErr w:type="spellStart"/>
      <w:r>
        <w:rPr>
          <w:rFonts w:ascii="Times New Roman" w:hAnsi="Times New Roman"/>
          <w:bCs/>
          <w:color w:val="000000"/>
          <w:kern w:val="0"/>
          <w:sz w:val="24"/>
          <w:szCs w:val="24"/>
        </w:rPr>
        <w:t>Stn</w:t>
      </w:r>
      <w:proofErr w:type="spellEnd"/>
      <w:r>
        <w:rPr>
          <w:rFonts w:ascii="Times New Roman" w:hAnsi="Times New Roman"/>
          <w:bCs/>
          <w:color w:val="000000"/>
          <w:kern w:val="0"/>
          <w:sz w:val="24"/>
          <w:szCs w:val="24"/>
        </w:rPr>
        <w:t xml:space="preserve"> H2 in August</w:t>
      </w:r>
      <w:r w:rsidR="00215656">
        <w:rPr>
          <w:rFonts w:ascii="Times New Roman" w:hAnsi="Times New Roman"/>
          <w:bCs/>
          <w:color w:val="000000"/>
          <w:kern w:val="0"/>
          <w:sz w:val="24"/>
          <w:szCs w:val="24"/>
        </w:rPr>
        <w:t xml:space="preserve"> (Fig. 3(d</w:t>
      </w:r>
      <w:r w:rsidR="00AD519D">
        <w:rPr>
          <w:rFonts w:ascii="Times New Roman" w:hAnsi="Times New Roman"/>
          <w:bCs/>
          <w:color w:val="000000"/>
          <w:kern w:val="0"/>
          <w:sz w:val="24"/>
          <w:szCs w:val="24"/>
        </w:rPr>
        <w:t>)</w:t>
      </w:r>
      <w:r w:rsidR="00215656">
        <w:rPr>
          <w:rFonts w:ascii="Times New Roman" w:hAnsi="Times New Roman"/>
          <w:bCs/>
          <w:color w:val="000000"/>
          <w:kern w:val="0"/>
          <w:sz w:val="24"/>
          <w:szCs w:val="24"/>
        </w:rPr>
        <w:t>)</w:t>
      </w:r>
      <w:r>
        <w:rPr>
          <w:rFonts w:ascii="Times New Roman" w:hAnsi="Times New Roman"/>
          <w:bCs/>
          <w:color w:val="000000"/>
          <w:kern w:val="0"/>
          <w:sz w:val="24"/>
          <w:szCs w:val="24"/>
        </w:rPr>
        <w:t>.</w:t>
      </w:r>
      <w:r w:rsidR="006463F3">
        <w:rPr>
          <w:rFonts w:ascii="Times New Roman" w:hAnsi="Times New Roman"/>
          <w:bCs/>
          <w:color w:val="000000"/>
          <w:kern w:val="0"/>
          <w:sz w:val="24"/>
          <w:szCs w:val="24"/>
        </w:rPr>
        <w:t xml:space="preserve"> </w:t>
      </w:r>
      <w:r w:rsidR="00201FAC">
        <w:rPr>
          <w:rFonts w:ascii="Times New Roman" w:hAnsi="Times New Roman"/>
          <w:sz w:val="24"/>
          <w:szCs w:val="24"/>
        </w:rPr>
        <w:t>Maximum value of</w:t>
      </w:r>
      <w:r w:rsidR="00A12BBA">
        <w:rPr>
          <w:rFonts w:ascii="Times New Roman" w:hAnsi="Times New Roman"/>
          <w:sz w:val="24"/>
          <w:szCs w:val="24"/>
        </w:rPr>
        <w:t xml:space="preserve"> </w:t>
      </w:r>
      <w:r w:rsidR="007F4994">
        <w:rPr>
          <w:rFonts w:ascii="Times New Roman" w:hAnsi="Times New Roman"/>
          <w:sz w:val="24"/>
          <w:szCs w:val="24"/>
        </w:rPr>
        <w:t xml:space="preserve">the </w:t>
      </w:r>
      <w:proofErr w:type="spellStart"/>
      <w:r w:rsidR="00A12BBA" w:rsidRPr="002B610F">
        <w:rPr>
          <w:rFonts w:ascii="Times New Roman" w:hAnsi="Times New Roman"/>
          <w:sz w:val="24"/>
          <w:szCs w:val="24"/>
        </w:rPr>
        <w:t>Chl.</w:t>
      </w:r>
      <w:r w:rsidR="00A12BBA" w:rsidRPr="002B610F">
        <w:rPr>
          <w:rFonts w:ascii="Times New Roman" w:hAnsi="Times New Roman"/>
          <w:i/>
          <w:sz w:val="24"/>
          <w:szCs w:val="24"/>
        </w:rPr>
        <w:t>a</w:t>
      </w:r>
      <w:proofErr w:type="spellEnd"/>
      <w:r w:rsidR="00A12BBA" w:rsidRPr="002B610F">
        <w:rPr>
          <w:rFonts w:ascii="Times New Roman" w:hAnsi="Times New Roman"/>
          <w:sz w:val="24"/>
          <w:szCs w:val="24"/>
        </w:rPr>
        <w:t xml:space="preserve"> specific productivity (</w:t>
      </w:r>
      <w:r w:rsidR="00A12BBA">
        <w:rPr>
          <w:rFonts w:ascii="Times New Roman" w:hAnsi="Times New Roman"/>
          <w:sz w:val="24"/>
          <w:szCs w:val="24"/>
        </w:rPr>
        <w:t>µ</w:t>
      </w:r>
      <w:proofErr w:type="spellStart"/>
      <w:r w:rsidR="00A12BBA" w:rsidRPr="002B610F">
        <w:rPr>
          <w:rFonts w:ascii="Times New Roman" w:hAnsi="Times New Roman"/>
          <w:sz w:val="24"/>
          <w:szCs w:val="24"/>
        </w:rPr>
        <w:t>gC</w:t>
      </w:r>
      <w:proofErr w:type="spellEnd"/>
      <w:r w:rsidR="00A12BBA" w:rsidRPr="002B610F">
        <w:rPr>
          <w:rFonts w:ascii="Times New Roman" w:hAnsi="Times New Roman"/>
          <w:sz w:val="24"/>
          <w:szCs w:val="24"/>
        </w:rPr>
        <w:t>/</w:t>
      </w:r>
      <w:r w:rsidR="00A12BBA">
        <w:rPr>
          <w:rFonts w:ascii="Times New Roman" w:hAnsi="Times New Roman"/>
          <w:sz w:val="24"/>
          <w:szCs w:val="24"/>
        </w:rPr>
        <w:t>µ</w:t>
      </w:r>
      <w:proofErr w:type="spellStart"/>
      <w:r w:rsidR="00A12BBA" w:rsidRPr="002B610F">
        <w:rPr>
          <w:rFonts w:ascii="Times New Roman" w:hAnsi="Times New Roman"/>
          <w:sz w:val="24"/>
          <w:szCs w:val="24"/>
        </w:rPr>
        <w:t>gChl.</w:t>
      </w:r>
      <w:r w:rsidR="00A12BBA" w:rsidRPr="002B610F">
        <w:rPr>
          <w:rFonts w:ascii="Times New Roman" w:hAnsi="Times New Roman"/>
          <w:i/>
          <w:sz w:val="24"/>
          <w:szCs w:val="24"/>
        </w:rPr>
        <w:t>a</w:t>
      </w:r>
      <w:proofErr w:type="spellEnd"/>
      <w:r w:rsidR="00A12BBA" w:rsidRPr="002B610F">
        <w:rPr>
          <w:rFonts w:ascii="Times New Roman" w:hAnsi="Times New Roman"/>
          <w:sz w:val="24"/>
          <w:szCs w:val="24"/>
        </w:rPr>
        <w:t>/h)</w:t>
      </w:r>
      <w:r w:rsidR="00A12BBA">
        <w:rPr>
          <w:rFonts w:ascii="Times New Roman" w:hAnsi="Times New Roman"/>
          <w:sz w:val="24"/>
          <w:szCs w:val="24"/>
        </w:rPr>
        <w:t xml:space="preserve"> </w:t>
      </w:r>
      <w:r w:rsidR="001E09F4">
        <w:rPr>
          <w:rFonts w:ascii="Times New Roman" w:hAnsi="Times New Roman"/>
          <w:sz w:val="24"/>
          <w:szCs w:val="24"/>
        </w:rPr>
        <w:t>defined as</w:t>
      </w:r>
      <w:r w:rsidR="00010EA1">
        <w:rPr>
          <w:rFonts w:ascii="Times New Roman" w:hAnsi="Times New Roman"/>
          <w:sz w:val="24"/>
          <w:szCs w:val="24"/>
        </w:rPr>
        <w:t xml:space="preserve"> </w:t>
      </w:r>
      <w:r w:rsidR="00B82C57" w:rsidRPr="00E32381">
        <w:rPr>
          <w:rFonts w:ascii="Times New Roman" w:hAnsi="Times New Roman"/>
          <w:sz w:val="24"/>
          <w:szCs w:val="24"/>
        </w:rPr>
        <w:t>regression coefficient</w:t>
      </w:r>
      <w:r w:rsidR="00B82C57">
        <w:rPr>
          <w:rFonts w:ascii="Times New Roman" w:hAnsi="Times New Roman"/>
          <w:sz w:val="24"/>
          <w:szCs w:val="24"/>
        </w:rPr>
        <w:t xml:space="preserve"> between them</w:t>
      </w:r>
      <w:r w:rsidR="002B312D">
        <w:rPr>
          <w:rFonts w:ascii="Times New Roman" w:hAnsi="Times New Roman"/>
          <w:sz w:val="24"/>
          <w:szCs w:val="24"/>
        </w:rPr>
        <w:t xml:space="preserve"> </w:t>
      </w:r>
      <w:r w:rsidR="007E7EF3">
        <w:rPr>
          <w:rFonts w:ascii="Times New Roman" w:hAnsi="Times New Roman"/>
          <w:sz w:val="24"/>
          <w:szCs w:val="24"/>
        </w:rPr>
        <w:t>w</w:t>
      </w:r>
      <w:r w:rsidR="004E7E3B">
        <w:rPr>
          <w:rFonts w:ascii="Times New Roman" w:hAnsi="Times New Roman"/>
          <w:sz w:val="24"/>
          <w:szCs w:val="24"/>
        </w:rPr>
        <w:t>as</w:t>
      </w:r>
      <w:r w:rsidR="007E7EF3">
        <w:rPr>
          <w:rFonts w:ascii="Times New Roman" w:hAnsi="Times New Roman"/>
          <w:sz w:val="24"/>
          <w:szCs w:val="24"/>
        </w:rPr>
        <w:t xml:space="preserve"> </w:t>
      </w:r>
      <w:r w:rsidR="007549A4">
        <w:rPr>
          <w:rFonts w:ascii="Times New Roman" w:hAnsi="Times New Roman"/>
          <w:sz w:val="24"/>
          <w:szCs w:val="24"/>
        </w:rPr>
        <w:t xml:space="preserve">observed </w:t>
      </w:r>
      <w:r w:rsidR="00BE4605">
        <w:rPr>
          <w:rFonts w:ascii="Times New Roman" w:hAnsi="Times New Roman"/>
          <w:sz w:val="24"/>
          <w:szCs w:val="24"/>
        </w:rPr>
        <w:t>in</w:t>
      </w:r>
      <w:r w:rsidR="007549A4">
        <w:rPr>
          <w:rFonts w:ascii="Times New Roman" w:hAnsi="Times New Roman"/>
          <w:sz w:val="24"/>
          <w:szCs w:val="24"/>
        </w:rPr>
        <w:t xml:space="preserve"> the surface water </w:t>
      </w:r>
      <w:r w:rsidR="00CE3130">
        <w:rPr>
          <w:rFonts w:ascii="Times New Roman" w:hAnsi="Times New Roman"/>
          <w:sz w:val="24"/>
          <w:szCs w:val="24"/>
        </w:rPr>
        <w:t>(</w:t>
      </w:r>
      <w:r w:rsidR="00553146">
        <w:rPr>
          <w:rFonts w:ascii="Times New Roman" w:hAnsi="Times New Roman"/>
          <w:bCs/>
          <w:color w:val="000000"/>
          <w:kern w:val="0"/>
          <w:sz w:val="24"/>
          <w:szCs w:val="24"/>
        </w:rPr>
        <w:t>200 µ</w:t>
      </w:r>
      <w:proofErr w:type="spellStart"/>
      <w:r w:rsidR="00553146">
        <w:rPr>
          <w:rFonts w:ascii="Times New Roman" w:hAnsi="Times New Roman"/>
          <w:bCs/>
          <w:color w:val="000000"/>
          <w:kern w:val="0"/>
          <w:sz w:val="24"/>
          <w:szCs w:val="24"/>
        </w:rPr>
        <w:t>mol</w:t>
      </w:r>
      <w:proofErr w:type="spellEnd"/>
      <w:r w:rsidR="00553146">
        <w:rPr>
          <w:rFonts w:ascii="Times New Roman" w:hAnsi="Times New Roman"/>
          <w:bCs/>
          <w:color w:val="000000"/>
          <w:kern w:val="0"/>
          <w:sz w:val="24"/>
          <w:szCs w:val="24"/>
        </w:rPr>
        <w:t>-photons/m</w:t>
      </w:r>
      <w:r w:rsidR="00553146" w:rsidRPr="007F539B">
        <w:rPr>
          <w:rFonts w:ascii="Times New Roman" w:hAnsi="Times New Roman"/>
          <w:bCs/>
          <w:color w:val="000000"/>
          <w:kern w:val="0"/>
          <w:sz w:val="24"/>
          <w:szCs w:val="24"/>
          <w:vertAlign w:val="superscript"/>
        </w:rPr>
        <w:t>2</w:t>
      </w:r>
      <w:r w:rsidR="00553146">
        <w:rPr>
          <w:rFonts w:ascii="Times New Roman" w:hAnsi="Times New Roman"/>
          <w:bCs/>
          <w:color w:val="000000"/>
          <w:kern w:val="0"/>
          <w:sz w:val="24"/>
          <w:szCs w:val="24"/>
        </w:rPr>
        <w:t>/sec</w:t>
      </w:r>
      <w:r w:rsidR="00CE3130">
        <w:rPr>
          <w:rFonts w:ascii="Times New Roman" w:hAnsi="Times New Roman"/>
          <w:sz w:val="24"/>
          <w:szCs w:val="24"/>
        </w:rPr>
        <w:t>)</w:t>
      </w:r>
      <w:r w:rsidR="002B312D">
        <w:rPr>
          <w:rFonts w:ascii="Times New Roman" w:hAnsi="Times New Roman"/>
          <w:sz w:val="24"/>
          <w:szCs w:val="24"/>
        </w:rPr>
        <w:t xml:space="preserve"> </w:t>
      </w:r>
      <w:r w:rsidR="00584DD1">
        <w:rPr>
          <w:rFonts w:ascii="Times New Roman" w:hAnsi="Times New Roman"/>
          <w:sz w:val="24"/>
          <w:szCs w:val="24"/>
        </w:rPr>
        <w:t>in</w:t>
      </w:r>
      <w:r w:rsidR="005278CE">
        <w:rPr>
          <w:rFonts w:ascii="Times New Roman" w:hAnsi="Times New Roman"/>
          <w:sz w:val="24"/>
          <w:szCs w:val="24"/>
        </w:rPr>
        <w:t xml:space="preserve"> </w:t>
      </w:r>
      <w:r w:rsidR="00497F83">
        <w:rPr>
          <w:rFonts w:ascii="Times New Roman" w:hAnsi="Times New Roman"/>
          <w:sz w:val="24"/>
          <w:szCs w:val="24"/>
        </w:rPr>
        <w:t>November (</w:t>
      </w:r>
      <w:r w:rsidR="00381458" w:rsidRPr="0081704E">
        <w:rPr>
          <w:rFonts w:ascii="Times New Roman" w:hAnsi="Times New Roman"/>
          <w:bCs/>
          <w:color w:val="000000"/>
          <w:kern w:val="0"/>
          <w:sz w:val="24"/>
          <w:szCs w:val="24"/>
        </w:rPr>
        <w:t>2.</w:t>
      </w:r>
      <w:r w:rsidR="00A31FE9">
        <w:rPr>
          <w:rFonts w:ascii="Times New Roman" w:hAnsi="Times New Roman"/>
          <w:bCs/>
          <w:color w:val="000000"/>
          <w:kern w:val="0"/>
          <w:sz w:val="24"/>
          <w:szCs w:val="24"/>
        </w:rPr>
        <w:t>57</w:t>
      </w:r>
      <w:r w:rsidR="00381458" w:rsidRPr="0081704E">
        <w:rPr>
          <w:rFonts w:ascii="Times New Roman" w:hAnsi="Times New Roman"/>
          <w:bCs/>
          <w:color w:val="000000"/>
          <w:kern w:val="0"/>
          <w:sz w:val="24"/>
          <w:szCs w:val="24"/>
        </w:rPr>
        <w:t xml:space="preserve"> </w:t>
      </w:r>
      <w:r w:rsidR="005E2246">
        <w:rPr>
          <w:rFonts w:ascii="Times New Roman" w:hAnsi="Times New Roman"/>
          <w:sz w:val="24"/>
          <w:szCs w:val="24"/>
        </w:rPr>
        <w:t>µ</w:t>
      </w:r>
      <w:proofErr w:type="spellStart"/>
      <w:r w:rsidR="005E2246" w:rsidRPr="002B610F">
        <w:rPr>
          <w:rFonts w:ascii="Times New Roman" w:hAnsi="Times New Roman"/>
          <w:sz w:val="24"/>
          <w:szCs w:val="24"/>
        </w:rPr>
        <w:t>gC</w:t>
      </w:r>
      <w:proofErr w:type="spellEnd"/>
      <w:r w:rsidR="005E2246" w:rsidRPr="002B610F">
        <w:rPr>
          <w:rFonts w:ascii="Times New Roman" w:hAnsi="Times New Roman"/>
          <w:sz w:val="24"/>
          <w:szCs w:val="24"/>
        </w:rPr>
        <w:t>/</w:t>
      </w:r>
      <w:r w:rsidR="005E2246">
        <w:rPr>
          <w:rFonts w:ascii="Times New Roman" w:hAnsi="Times New Roman"/>
          <w:sz w:val="24"/>
          <w:szCs w:val="24"/>
        </w:rPr>
        <w:t>µ</w:t>
      </w:r>
      <w:proofErr w:type="spellStart"/>
      <w:r w:rsidR="005E2246" w:rsidRPr="002B610F">
        <w:rPr>
          <w:rFonts w:ascii="Times New Roman" w:hAnsi="Times New Roman"/>
          <w:sz w:val="24"/>
          <w:szCs w:val="24"/>
        </w:rPr>
        <w:t>gChl.</w:t>
      </w:r>
      <w:r w:rsidR="005E2246" w:rsidRPr="002B610F">
        <w:rPr>
          <w:rFonts w:ascii="Times New Roman" w:hAnsi="Times New Roman"/>
          <w:i/>
          <w:sz w:val="24"/>
          <w:szCs w:val="24"/>
        </w:rPr>
        <w:t>a</w:t>
      </w:r>
      <w:proofErr w:type="spellEnd"/>
      <w:r w:rsidR="005E2246" w:rsidRPr="002B610F">
        <w:rPr>
          <w:rFonts w:ascii="Times New Roman" w:hAnsi="Times New Roman"/>
          <w:sz w:val="24"/>
          <w:szCs w:val="24"/>
        </w:rPr>
        <w:t>/h</w:t>
      </w:r>
      <w:r w:rsidR="00497F83">
        <w:rPr>
          <w:rFonts w:ascii="Times New Roman" w:hAnsi="Times New Roman"/>
          <w:sz w:val="24"/>
          <w:szCs w:val="24"/>
        </w:rPr>
        <w:t xml:space="preserve">), </w:t>
      </w:r>
      <w:r w:rsidR="00516A4C">
        <w:rPr>
          <w:rFonts w:ascii="Times New Roman" w:hAnsi="Times New Roman"/>
          <w:sz w:val="24"/>
          <w:szCs w:val="24"/>
        </w:rPr>
        <w:t xml:space="preserve">and tended to increase </w:t>
      </w:r>
      <w:r w:rsidR="009C5525">
        <w:rPr>
          <w:rFonts w:ascii="Times New Roman" w:hAnsi="Times New Roman"/>
          <w:sz w:val="24"/>
          <w:szCs w:val="24"/>
        </w:rPr>
        <w:t>in</w:t>
      </w:r>
      <w:r w:rsidR="00516A4C">
        <w:rPr>
          <w:rFonts w:ascii="Times New Roman" w:hAnsi="Times New Roman"/>
          <w:sz w:val="24"/>
          <w:szCs w:val="24"/>
        </w:rPr>
        <w:t xml:space="preserve"> </w:t>
      </w:r>
      <w:r w:rsidR="005D6EDE">
        <w:rPr>
          <w:rFonts w:ascii="Times New Roman" w:hAnsi="Times New Roman"/>
          <w:sz w:val="24"/>
          <w:szCs w:val="24"/>
        </w:rPr>
        <w:t xml:space="preserve">the surface </w:t>
      </w:r>
      <w:r w:rsidR="009C5525">
        <w:rPr>
          <w:rFonts w:ascii="Times New Roman" w:hAnsi="Times New Roman"/>
          <w:sz w:val="24"/>
          <w:szCs w:val="24"/>
        </w:rPr>
        <w:t>during</w:t>
      </w:r>
      <w:r w:rsidR="007B3862">
        <w:rPr>
          <w:rFonts w:ascii="Times New Roman" w:hAnsi="Times New Roman"/>
          <w:sz w:val="24"/>
          <w:szCs w:val="24"/>
        </w:rPr>
        <w:t xml:space="preserve"> warm seasons</w:t>
      </w:r>
      <w:r w:rsidR="002504EF">
        <w:rPr>
          <w:rFonts w:ascii="Times New Roman" w:hAnsi="Times New Roman"/>
          <w:sz w:val="24"/>
          <w:szCs w:val="24"/>
        </w:rPr>
        <w:t>.</w:t>
      </w:r>
    </w:p>
    <w:p w14:paraId="664A7CA1" w14:textId="3663C2C4" w:rsidR="00C041A7" w:rsidRDefault="005E058A" w:rsidP="00853066">
      <w:pPr>
        <w:snapToGrid w:val="0"/>
        <w:ind w:firstLine="709"/>
        <w:rPr>
          <w:rFonts w:ascii="Times New Roman" w:hAnsi="Times New Roman"/>
          <w:bCs/>
          <w:color w:val="000000"/>
          <w:kern w:val="0"/>
          <w:sz w:val="24"/>
          <w:szCs w:val="24"/>
        </w:rPr>
      </w:pPr>
      <w:ins w:id="120" w:author="MANALO CERVINIA VELASCO" w:date="2016-05-24T11:41:00Z">
        <w:r>
          <w:rPr>
            <w:rFonts w:ascii="Times New Roman" w:hAnsi="Times New Roman"/>
            <w:bCs/>
            <w:color w:val="000000"/>
            <w:kern w:val="0"/>
            <w:sz w:val="24"/>
            <w:szCs w:val="24"/>
          </w:rPr>
          <w:lastRenderedPageBreak/>
          <w:t>S</w:t>
        </w:r>
      </w:ins>
      <w:r w:rsidR="00C719D3" w:rsidRPr="00C719D3">
        <w:rPr>
          <w:rFonts w:ascii="Times New Roman" w:hAnsi="Times New Roman"/>
          <w:bCs/>
          <w:color w:val="000000"/>
          <w:kern w:val="0"/>
          <w:sz w:val="24"/>
          <w:szCs w:val="24"/>
        </w:rPr>
        <w:t xml:space="preserve">easonal and spatial variations of primary production in </w:t>
      </w:r>
      <w:ins w:id="121" w:author="MANALO CERVINIA VELASCO" w:date="2016-05-24T11:35:00Z">
        <w:r>
          <w:rPr>
            <w:rFonts w:ascii="Times New Roman" w:hAnsi="Times New Roman"/>
            <w:bCs/>
            <w:color w:val="000000"/>
            <w:kern w:val="0"/>
            <w:sz w:val="24"/>
            <w:szCs w:val="24"/>
          </w:rPr>
          <w:t xml:space="preserve">the </w:t>
        </w:r>
      </w:ins>
      <w:r w:rsidR="00C719D3" w:rsidRPr="00C719D3">
        <w:rPr>
          <w:rFonts w:ascii="Times New Roman" w:hAnsi="Times New Roman"/>
          <w:bCs/>
          <w:color w:val="000000"/>
          <w:kern w:val="0"/>
          <w:sz w:val="24"/>
          <w:szCs w:val="24"/>
        </w:rPr>
        <w:t xml:space="preserve">euphotic layer </w:t>
      </w:r>
      <w:r w:rsidR="002B2086">
        <w:rPr>
          <w:rFonts w:ascii="Times New Roman" w:hAnsi="Times New Roman"/>
          <w:bCs/>
          <w:color w:val="000000"/>
          <w:kern w:val="0"/>
          <w:sz w:val="24"/>
          <w:szCs w:val="24"/>
        </w:rPr>
        <w:t>in</w:t>
      </w:r>
      <w:r w:rsidR="00C719D3" w:rsidRPr="00C719D3">
        <w:rPr>
          <w:rFonts w:ascii="Times New Roman" w:hAnsi="Times New Roman"/>
          <w:bCs/>
          <w:color w:val="000000"/>
          <w:kern w:val="0"/>
          <w:sz w:val="24"/>
          <w:szCs w:val="24"/>
        </w:rPr>
        <w:t xml:space="preserve"> the bay</w:t>
      </w:r>
      <w:ins w:id="122" w:author="MANALO CERVINIA VELASCO" w:date="2016-05-24T11:41:00Z">
        <w:r>
          <w:rPr>
            <w:rFonts w:ascii="Times New Roman" w:hAnsi="Times New Roman"/>
            <w:bCs/>
            <w:color w:val="000000"/>
            <w:kern w:val="0"/>
            <w:sz w:val="24"/>
            <w:szCs w:val="24"/>
          </w:rPr>
          <w:t xml:space="preserve"> are indicated in </w:t>
        </w:r>
      </w:ins>
      <w:r>
        <w:rPr>
          <w:rFonts w:ascii="Times New Roman" w:hAnsi="Times New Roman"/>
          <w:bCs/>
          <w:color w:val="000000"/>
          <w:kern w:val="0"/>
          <w:sz w:val="24"/>
          <w:szCs w:val="24"/>
        </w:rPr>
        <w:t>Fig. 4</w:t>
      </w:r>
      <w:r w:rsidR="00C719D3" w:rsidRPr="00C719D3">
        <w:rPr>
          <w:rFonts w:ascii="Times New Roman" w:hAnsi="Times New Roman"/>
          <w:bCs/>
          <w:color w:val="000000"/>
          <w:kern w:val="0"/>
          <w:sz w:val="24"/>
          <w:szCs w:val="24"/>
        </w:rPr>
        <w:t xml:space="preserve">. </w:t>
      </w:r>
      <w:r w:rsidR="00544F67">
        <w:rPr>
          <w:rFonts w:ascii="Times New Roman" w:hAnsi="Times New Roman"/>
          <w:bCs/>
          <w:color w:val="000000"/>
          <w:kern w:val="0"/>
          <w:sz w:val="24"/>
          <w:szCs w:val="24"/>
        </w:rPr>
        <w:t xml:space="preserve">During </w:t>
      </w:r>
      <w:r w:rsidR="003100C9">
        <w:rPr>
          <w:rFonts w:ascii="Times New Roman" w:hAnsi="Times New Roman"/>
          <w:bCs/>
          <w:color w:val="000000"/>
          <w:kern w:val="0"/>
          <w:sz w:val="24"/>
          <w:szCs w:val="24"/>
        </w:rPr>
        <w:t>the</w:t>
      </w:r>
      <w:r w:rsidR="00544F67">
        <w:rPr>
          <w:rFonts w:ascii="Times New Roman" w:hAnsi="Times New Roman"/>
          <w:bCs/>
          <w:color w:val="000000"/>
          <w:kern w:val="0"/>
          <w:sz w:val="24"/>
          <w:szCs w:val="24"/>
        </w:rPr>
        <w:t xml:space="preserve"> study</w:t>
      </w:r>
      <w:r w:rsidR="003100C9">
        <w:rPr>
          <w:rFonts w:ascii="Times New Roman" w:hAnsi="Times New Roman"/>
          <w:bCs/>
          <w:color w:val="000000"/>
          <w:kern w:val="0"/>
          <w:sz w:val="24"/>
          <w:szCs w:val="24"/>
        </w:rPr>
        <w:t xml:space="preserve"> period</w:t>
      </w:r>
      <w:r w:rsidR="00544F67">
        <w:rPr>
          <w:rFonts w:ascii="Times New Roman" w:hAnsi="Times New Roman"/>
          <w:bCs/>
          <w:color w:val="000000"/>
          <w:kern w:val="0"/>
          <w:sz w:val="24"/>
          <w:szCs w:val="24"/>
        </w:rPr>
        <w:t xml:space="preserve">, </w:t>
      </w:r>
      <w:r w:rsidR="008859B9">
        <w:rPr>
          <w:rFonts w:ascii="Times New Roman" w:hAnsi="Times New Roman"/>
          <w:bCs/>
          <w:color w:val="000000"/>
          <w:kern w:val="0"/>
          <w:sz w:val="24"/>
          <w:szCs w:val="24"/>
        </w:rPr>
        <w:t xml:space="preserve">the </w:t>
      </w:r>
      <w:r w:rsidR="008859B9" w:rsidRPr="00C719D3">
        <w:rPr>
          <w:rFonts w:ascii="Times New Roman" w:hAnsi="Times New Roman"/>
          <w:bCs/>
          <w:color w:val="000000"/>
          <w:kern w:val="0"/>
          <w:sz w:val="24"/>
          <w:szCs w:val="24"/>
        </w:rPr>
        <w:t>primary production</w:t>
      </w:r>
      <w:r w:rsidR="008859B9">
        <w:rPr>
          <w:rFonts w:ascii="Times New Roman" w:hAnsi="Times New Roman"/>
          <w:bCs/>
          <w:color w:val="000000"/>
          <w:kern w:val="0"/>
          <w:sz w:val="24"/>
          <w:szCs w:val="24"/>
        </w:rPr>
        <w:t xml:space="preserve"> </w:t>
      </w:r>
      <w:r w:rsidR="001C77DA">
        <w:rPr>
          <w:rFonts w:ascii="Times New Roman" w:hAnsi="Times New Roman"/>
          <w:bCs/>
          <w:color w:val="000000"/>
          <w:kern w:val="0"/>
          <w:sz w:val="24"/>
          <w:szCs w:val="24"/>
        </w:rPr>
        <w:t xml:space="preserve">varied between </w:t>
      </w:r>
      <w:r w:rsidR="00921664">
        <w:rPr>
          <w:rFonts w:ascii="Times New Roman" w:hAnsi="Times New Roman"/>
          <w:bCs/>
          <w:color w:val="000000"/>
          <w:kern w:val="0"/>
          <w:sz w:val="24"/>
          <w:szCs w:val="24"/>
        </w:rPr>
        <w:t xml:space="preserve">152 </w:t>
      </w:r>
      <w:r w:rsidR="001C77DA">
        <w:rPr>
          <w:rFonts w:ascii="Times New Roman" w:hAnsi="Times New Roman"/>
          <w:bCs/>
          <w:color w:val="000000"/>
          <w:kern w:val="0"/>
          <w:sz w:val="24"/>
          <w:szCs w:val="24"/>
        </w:rPr>
        <w:t xml:space="preserve">and </w:t>
      </w:r>
      <w:r w:rsidR="00921664">
        <w:rPr>
          <w:rFonts w:ascii="Times New Roman" w:hAnsi="Times New Roman"/>
          <w:bCs/>
          <w:color w:val="000000"/>
          <w:kern w:val="0"/>
          <w:sz w:val="24"/>
          <w:szCs w:val="24"/>
        </w:rPr>
        <w:t xml:space="preserve">1,080 </w:t>
      </w:r>
      <w:proofErr w:type="spellStart"/>
      <w:r w:rsidR="00650DCC">
        <w:rPr>
          <w:rFonts w:ascii="Times New Roman" w:hAnsi="Times New Roman"/>
          <w:sz w:val="24"/>
          <w:szCs w:val="24"/>
        </w:rPr>
        <w:t>mgC</w:t>
      </w:r>
      <w:proofErr w:type="spellEnd"/>
      <w:r w:rsidR="00650DCC">
        <w:rPr>
          <w:rFonts w:ascii="Times New Roman" w:hAnsi="Times New Roman"/>
          <w:sz w:val="24"/>
          <w:szCs w:val="24"/>
        </w:rPr>
        <w:t>/m</w:t>
      </w:r>
      <w:r w:rsidR="00650DCC" w:rsidRPr="00DD707E">
        <w:rPr>
          <w:rFonts w:ascii="Times New Roman" w:hAnsi="Times New Roman"/>
          <w:sz w:val="24"/>
          <w:szCs w:val="24"/>
          <w:vertAlign w:val="superscript"/>
        </w:rPr>
        <w:t>2</w:t>
      </w:r>
      <w:r w:rsidR="00650DCC">
        <w:rPr>
          <w:rFonts w:ascii="Times New Roman" w:hAnsi="Times New Roman"/>
          <w:sz w:val="24"/>
          <w:szCs w:val="24"/>
        </w:rPr>
        <w:t>/d</w:t>
      </w:r>
      <w:r w:rsidR="00CE684F">
        <w:rPr>
          <w:rFonts w:ascii="Times New Roman" w:hAnsi="Times New Roman"/>
          <w:sz w:val="24"/>
          <w:szCs w:val="24"/>
        </w:rPr>
        <w:t xml:space="preserve"> at all stations</w:t>
      </w:r>
      <w:r w:rsidR="00263D06">
        <w:rPr>
          <w:rFonts w:ascii="Times New Roman" w:hAnsi="Times New Roman"/>
          <w:bCs/>
          <w:color w:val="000000"/>
          <w:kern w:val="0"/>
          <w:sz w:val="24"/>
          <w:szCs w:val="24"/>
        </w:rPr>
        <w:t xml:space="preserve">, </w:t>
      </w:r>
      <w:r w:rsidR="00853993">
        <w:rPr>
          <w:rFonts w:ascii="Times New Roman" w:hAnsi="Times New Roman"/>
          <w:bCs/>
          <w:color w:val="000000"/>
          <w:kern w:val="0"/>
          <w:sz w:val="24"/>
          <w:szCs w:val="24"/>
        </w:rPr>
        <w:t xml:space="preserve">and tended to increase </w:t>
      </w:r>
      <w:r w:rsidR="000368F3">
        <w:rPr>
          <w:rFonts w:ascii="Times New Roman" w:hAnsi="Times New Roman"/>
          <w:bCs/>
          <w:color w:val="000000"/>
          <w:kern w:val="0"/>
          <w:sz w:val="24"/>
          <w:szCs w:val="24"/>
        </w:rPr>
        <w:t>in</w:t>
      </w:r>
      <w:r w:rsidR="00853993">
        <w:rPr>
          <w:rFonts w:ascii="Times New Roman" w:hAnsi="Times New Roman"/>
          <w:bCs/>
          <w:color w:val="000000"/>
          <w:kern w:val="0"/>
          <w:sz w:val="24"/>
          <w:szCs w:val="24"/>
        </w:rPr>
        <w:t xml:space="preserve"> </w:t>
      </w:r>
      <w:r w:rsidR="000B3B73">
        <w:rPr>
          <w:rFonts w:ascii="Times New Roman" w:hAnsi="Times New Roman"/>
          <w:bCs/>
          <w:color w:val="000000"/>
          <w:kern w:val="0"/>
          <w:sz w:val="24"/>
          <w:szCs w:val="24"/>
        </w:rPr>
        <w:t xml:space="preserve">the </w:t>
      </w:r>
      <w:r w:rsidR="00853993">
        <w:rPr>
          <w:rFonts w:ascii="Times New Roman" w:hAnsi="Times New Roman"/>
          <w:bCs/>
          <w:color w:val="000000"/>
          <w:kern w:val="0"/>
          <w:sz w:val="24"/>
          <w:szCs w:val="24"/>
        </w:rPr>
        <w:t>NB</w:t>
      </w:r>
      <w:r w:rsidR="00EA72B4">
        <w:rPr>
          <w:rFonts w:ascii="Times New Roman" w:hAnsi="Times New Roman"/>
          <w:bCs/>
          <w:color w:val="000000"/>
          <w:kern w:val="0"/>
          <w:sz w:val="24"/>
          <w:szCs w:val="24"/>
        </w:rPr>
        <w:t xml:space="preserve"> (Fig. </w:t>
      </w:r>
      <w:r w:rsidR="008C3276">
        <w:rPr>
          <w:rFonts w:ascii="Times New Roman" w:hAnsi="Times New Roman"/>
          <w:bCs/>
          <w:color w:val="000000"/>
          <w:kern w:val="0"/>
          <w:sz w:val="24"/>
          <w:szCs w:val="24"/>
        </w:rPr>
        <w:t>4</w:t>
      </w:r>
      <w:r w:rsidR="00EA72B4">
        <w:rPr>
          <w:rFonts w:ascii="Times New Roman" w:hAnsi="Times New Roman"/>
          <w:bCs/>
          <w:color w:val="000000"/>
          <w:kern w:val="0"/>
          <w:sz w:val="24"/>
          <w:szCs w:val="24"/>
        </w:rPr>
        <w:t>(e))</w:t>
      </w:r>
      <w:r w:rsidR="00481EFA">
        <w:rPr>
          <w:rFonts w:ascii="Times New Roman" w:hAnsi="Times New Roman"/>
          <w:bCs/>
          <w:color w:val="000000"/>
          <w:kern w:val="0"/>
          <w:sz w:val="24"/>
          <w:szCs w:val="24"/>
        </w:rPr>
        <w:t xml:space="preserve"> </w:t>
      </w:r>
      <w:r w:rsidR="000368F3">
        <w:rPr>
          <w:rFonts w:ascii="Times New Roman" w:hAnsi="Times New Roman"/>
          <w:bCs/>
          <w:color w:val="000000"/>
          <w:kern w:val="0"/>
          <w:sz w:val="24"/>
          <w:szCs w:val="24"/>
        </w:rPr>
        <w:t>during</w:t>
      </w:r>
      <w:r w:rsidR="00481EFA">
        <w:rPr>
          <w:rFonts w:ascii="Times New Roman" w:hAnsi="Times New Roman"/>
          <w:bCs/>
          <w:color w:val="000000"/>
          <w:kern w:val="0"/>
          <w:sz w:val="24"/>
          <w:szCs w:val="24"/>
        </w:rPr>
        <w:t xml:space="preserve"> warm seasons</w:t>
      </w:r>
      <w:r w:rsidR="00A53933">
        <w:rPr>
          <w:rFonts w:ascii="Times New Roman" w:hAnsi="Times New Roman"/>
          <w:bCs/>
          <w:color w:val="000000"/>
          <w:kern w:val="0"/>
          <w:sz w:val="24"/>
          <w:szCs w:val="24"/>
        </w:rPr>
        <w:t xml:space="preserve"> (</w:t>
      </w:r>
      <w:r w:rsidR="008C3276">
        <w:rPr>
          <w:rFonts w:ascii="Times New Roman" w:hAnsi="Times New Roman"/>
          <w:bCs/>
          <w:color w:val="000000"/>
          <w:kern w:val="0"/>
          <w:sz w:val="24"/>
          <w:szCs w:val="24"/>
        </w:rPr>
        <w:t>Fig. 4</w:t>
      </w:r>
      <w:r w:rsidR="00947DC6">
        <w:rPr>
          <w:rFonts w:ascii="Times New Roman" w:hAnsi="Times New Roman"/>
          <w:bCs/>
          <w:color w:val="000000"/>
          <w:kern w:val="0"/>
          <w:sz w:val="24"/>
          <w:szCs w:val="24"/>
        </w:rPr>
        <w:t>(</w:t>
      </w:r>
      <w:proofErr w:type="spellStart"/>
      <w:r w:rsidR="00947DC6">
        <w:rPr>
          <w:rFonts w:ascii="Times New Roman" w:hAnsi="Times New Roman"/>
          <w:bCs/>
          <w:color w:val="000000"/>
          <w:kern w:val="0"/>
          <w:sz w:val="24"/>
          <w:szCs w:val="24"/>
        </w:rPr>
        <w:t>a</w:t>
      </w:r>
      <w:proofErr w:type="gramStart"/>
      <w:r w:rsidR="00947DC6">
        <w:rPr>
          <w:rFonts w:ascii="Times New Roman" w:hAnsi="Times New Roman"/>
          <w:bCs/>
          <w:color w:val="000000"/>
          <w:kern w:val="0"/>
          <w:sz w:val="24"/>
          <w:szCs w:val="24"/>
        </w:rPr>
        <w:t>,d</w:t>
      </w:r>
      <w:proofErr w:type="spellEnd"/>
      <w:proofErr w:type="gramEnd"/>
      <w:r w:rsidR="00947DC6">
        <w:rPr>
          <w:rFonts w:ascii="Times New Roman" w:hAnsi="Times New Roman"/>
          <w:bCs/>
          <w:color w:val="000000"/>
          <w:kern w:val="0"/>
          <w:sz w:val="24"/>
          <w:szCs w:val="24"/>
        </w:rPr>
        <w:t>)</w:t>
      </w:r>
      <w:r w:rsidR="00A53933">
        <w:rPr>
          <w:rFonts w:ascii="Times New Roman" w:hAnsi="Times New Roman"/>
          <w:bCs/>
          <w:color w:val="000000"/>
          <w:kern w:val="0"/>
          <w:sz w:val="24"/>
          <w:szCs w:val="24"/>
        </w:rPr>
        <w:t>)</w:t>
      </w:r>
      <w:r w:rsidR="00622AF7">
        <w:rPr>
          <w:rFonts w:ascii="Times New Roman" w:hAnsi="Times New Roman"/>
          <w:bCs/>
          <w:color w:val="000000"/>
          <w:kern w:val="0"/>
          <w:sz w:val="24"/>
          <w:szCs w:val="24"/>
        </w:rPr>
        <w:t>.</w:t>
      </w:r>
      <w:r w:rsidR="00853993">
        <w:rPr>
          <w:rFonts w:ascii="Times New Roman" w:hAnsi="Times New Roman"/>
          <w:bCs/>
          <w:color w:val="000000"/>
          <w:kern w:val="0"/>
          <w:sz w:val="24"/>
          <w:szCs w:val="24"/>
        </w:rPr>
        <w:t xml:space="preserve"> </w:t>
      </w:r>
    </w:p>
    <w:p w14:paraId="324B3727" w14:textId="0F0E339E" w:rsidR="001565C6" w:rsidRPr="000950F3" w:rsidRDefault="00556935" w:rsidP="00853066">
      <w:pPr>
        <w:tabs>
          <w:tab w:val="left" w:pos="5775"/>
        </w:tabs>
        <w:autoSpaceDE w:val="0"/>
        <w:autoSpaceDN w:val="0"/>
        <w:snapToGrid w:val="0"/>
        <w:jc w:val="center"/>
        <w:rPr>
          <w:rFonts w:ascii="Times New Roman" w:hAnsi="Times New Roman"/>
          <w:b/>
          <w:sz w:val="24"/>
          <w:szCs w:val="24"/>
        </w:rPr>
      </w:pPr>
      <w:r>
        <w:rPr>
          <w:rFonts w:ascii="Times New Roman" w:hAnsi="Times New Roman"/>
          <w:b/>
          <w:noProof/>
          <w:sz w:val="24"/>
          <w:szCs w:val="24"/>
        </w:rPr>
        <w:drawing>
          <wp:inline distT="0" distB="0" distL="0" distR="0" wp14:anchorId="79B36ACA" wp14:editId="0D0F2BAF">
            <wp:extent cx="5113563" cy="3701415"/>
            <wp:effectExtent l="0" t="0" r="0" b="6985"/>
            <wp:docPr id="5" name="図 5" descr="Macintosh HD:Users:umeharaakira:Desktop:転送効率論文（梅原）:Figs: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meharaakira:Desktop:転送効率論文（梅原）:Figs:Fig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18673" cy="3705114"/>
                    </a:xfrm>
                    <a:prstGeom prst="rect">
                      <a:avLst/>
                    </a:prstGeom>
                    <a:noFill/>
                    <a:ln>
                      <a:noFill/>
                    </a:ln>
                  </pic:spPr>
                </pic:pic>
              </a:graphicData>
            </a:graphic>
          </wp:inline>
        </w:drawing>
      </w:r>
    </w:p>
    <w:p w14:paraId="0A8F8FDD" w14:textId="4EE52B07" w:rsidR="001565C6" w:rsidRDefault="001565C6" w:rsidP="00853066">
      <w:pPr>
        <w:widowControl/>
        <w:snapToGrid w:val="0"/>
        <w:jc w:val="center"/>
        <w:rPr>
          <w:rFonts w:ascii="Times New Roman" w:hAnsi="Times New Roman"/>
          <w:i/>
          <w:sz w:val="24"/>
          <w:szCs w:val="24"/>
        </w:rPr>
      </w:pPr>
      <w:r w:rsidRPr="004F50C6">
        <w:rPr>
          <w:rFonts w:ascii="Times New Roman" w:hAnsi="Times New Roman"/>
          <w:i/>
          <w:sz w:val="24"/>
          <w:szCs w:val="24"/>
        </w:rPr>
        <w:t xml:space="preserve">Fig. </w:t>
      </w:r>
      <w:r>
        <w:rPr>
          <w:rFonts w:ascii="Times New Roman" w:hAnsi="Times New Roman"/>
          <w:i/>
          <w:sz w:val="24"/>
          <w:szCs w:val="24"/>
        </w:rPr>
        <w:t>3</w:t>
      </w:r>
      <w:r w:rsidRPr="004F50C6">
        <w:rPr>
          <w:rFonts w:ascii="Times New Roman" w:hAnsi="Times New Roman"/>
          <w:i/>
          <w:sz w:val="24"/>
          <w:szCs w:val="24"/>
        </w:rPr>
        <w:t xml:space="preserve">. </w:t>
      </w:r>
      <w:proofErr w:type="gramStart"/>
      <w:r w:rsidRPr="004F50C6">
        <w:rPr>
          <w:rFonts w:ascii="Times New Roman" w:hAnsi="Times New Roman"/>
          <w:i/>
          <w:sz w:val="24"/>
          <w:szCs w:val="24"/>
        </w:rPr>
        <w:t xml:space="preserve">Relationship between </w:t>
      </w:r>
      <w:proofErr w:type="spellStart"/>
      <w:r w:rsidRPr="004F50C6">
        <w:rPr>
          <w:rFonts w:ascii="Times New Roman" w:hAnsi="Times New Roman"/>
          <w:i/>
          <w:sz w:val="24"/>
          <w:szCs w:val="24"/>
        </w:rPr>
        <w:t>Chl</w:t>
      </w:r>
      <w:r>
        <w:rPr>
          <w:rFonts w:ascii="Times New Roman" w:hAnsi="Times New Roman"/>
          <w:i/>
          <w:sz w:val="24"/>
          <w:szCs w:val="24"/>
        </w:rPr>
        <w:t>.</w:t>
      </w:r>
      <w:r w:rsidRPr="004F50C6">
        <w:rPr>
          <w:rFonts w:ascii="Times New Roman" w:hAnsi="Times New Roman"/>
          <w:i/>
          <w:sz w:val="24"/>
          <w:szCs w:val="24"/>
        </w:rPr>
        <w:t>a</w:t>
      </w:r>
      <w:proofErr w:type="spellEnd"/>
      <w:r w:rsidRPr="004F50C6">
        <w:rPr>
          <w:rFonts w:ascii="Times New Roman" w:hAnsi="Times New Roman"/>
          <w:i/>
          <w:sz w:val="24"/>
          <w:szCs w:val="24"/>
        </w:rPr>
        <w:t xml:space="preserve"> concentration</w:t>
      </w:r>
      <w:r>
        <w:rPr>
          <w:rFonts w:ascii="Times New Roman" w:hAnsi="Times New Roman"/>
          <w:i/>
          <w:sz w:val="24"/>
          <w:szCs w:val="24"/>
        </w:rPr>
        <w:t>s</w:t>
      </w:r>
      <w:r w:rsidRPr="004F50C6">
        <w:rPr>
          <w:rFonts w:ascii="Times New Roman" w:hAnsi="Times New Roman"/>
          <w:i/>
          <w:sz w:val="24"/>
          <w:szCs w:val="24"/>
        </w:rPr>
        <w:t xml:space="preserve"> and </w:t>
      </w:r>
      <w:r w:rsidRPr="00BD0E5E">
        <w:rPr>
          <w:rFonts w:ascii="Times New Roman" w:hAnsi="Times New Roman"/>
          <w:i/>
          <w:sz w:val="24"/>
          <w:szCs w:val="24"/>
        </w:rPr>
        <w:t>photosynthetic rate</w:t>
      </w:r>
      <w:r w:rsidRPr="004F50C6">
        <w:rPr>
          <w:rFonts w:ascii="Times New Roman" w:hAnsi="Times New Roman"/>
          <w:i/>
          <w:sz w:val="24"/>
          <w:szCs w:val="24"/>
        </w:rPr>
        <w:t xml:space="preserve"> under each light condition (200, 100, and 20 µ</w:t>
      </w:r>
      <w:proofErr w:type="spellStart"/>
      <w:r w:rsidRPr="004F50C6">
        <w:rPr>
          <w:rFonts w:ascii="Times New Roman" w:hAnsi="Times New Roman"/>
          <w:i/>
          <w:sz w:val="24"/>
          <w:szCs w:val="24"/>
        </w:rPr>
        <w:t>mol</w:t>
      </w:r>
      <w:proofErr w:type="spellEnd"/>
      <w:r w:rsidRPr="004F50C6">
        <w:rPr>
          <w:rFonts w:ascii="Times New Roman" w:hAnsi="Times New Roman"/>
          <w:i/>
          <w:sz w:val="24"/>
          <w:szCs w:val="24"/>
        </w:rPr>
        <w:t>-photons</w:t>
      </w:r>
      <w:r w:rsidR="00951BB5">
        <w:rPr>
          <w:rFonts w:ascii="Times New Roman" w:hAnsi="Times New Roman"/>
          <w:i/>
          <w:sz w:val="24"/>
          <w:szCs w:val="24"/>
        </w:rPr>
        <w:t>/</w:t>
      </w:r>
      <w:r w:rsidRPr="004F50C6">
        <w:rPr>
          <w:rFonts w:ascii="Times New Roman" w:hAnsi="Times New Roman"/>
          <w:i/>
          <w:sz w:val="24"/>
          <w:szCs w:val="24"/>
        </w:rPr>
        <w:t>m</w:t>
      </w:r>
      <w:r w:rsidRPr="004F50C6">
        <w:rPr>
          <w:rFonts w:ascii="Times New Roman" w:hAnsi="Times New Roman"/>
          <w:i/>
          <w:sz w:val="24"/>
          <w:szCs w:val="24"/>
          <w:vertAlign w:val="superscript"/>
        </w:rPr>
        <w:t>2</w:t>
      </w:r>
      <w:r w:rsidR="00951BB5">
        <w:rPr>
          <w:rFonts w:ascii="Times New Roman" w:hAnsi="Times New Roman"/>
          <w:i/>
          <w:sz w:val="24"/>
          <w:szCs w:val="24"/>
        </w:rPr>
        <w:t>/</w:t>
      </w:r>
      <w:r w:rsidRPr="004F50C6">
        <w:rPr>
          <w:rFonts w:ascii="Times New Roman" w:hAnsi="Times New Roman"/>
          <w:i/>
          <w:sz w:val="24"/>
          <w:szCs w:val="24"/>
        </w:rPr>
        <w:t>s</w:t>
      </w:r>
      <w:r w:rsidR="00951BB5">
        <w:rPr>
          <w:rFonts w:ascii="Times New Roman" w:hAnsi="Times New Roman"/>
          <w:i/>
          <w:sz w:val="24"/>
          <w:szCs w:val="24"/>
        </w:rPr>
        <w:t>ec</w:t>
      </w:r>
      <w:r w:rsidRPr="004F50C6">
        <w:rPr>
          <w:rFonts w:ascii="Times New Roman" w:hAnsi="Times New Roman"/>
          <w:i/>
          <w:sz w:val="24"/>
          <w:szCs w:val="24"/>
        </w:rPr>
        <w:t>) in the seasonal investigations.</w:t>
      </w:r>
      <w:proofErr w:type="gramEnd"/>
    </w:p>
    <w:p w14:paraId="02E27F97" w14:textId="77777777" w:rsidR="00A7215F" w:rsidRPr="004F50C6" w:rsidRDefault="00A7215F" w:rsidP="00853066">
      <w:pPr>
        <w:widowControl/>
        <w:snapToGrid w:val="0"/>
        <w:jc w:val="center"/>
        <w:rPr>
          <w:rFonts w:ascii="Times New Roman" w:hAnsi="Times New Roman"/>
          <w:i/>
          <w:sz w:val="24"/>
          <w:szCs w:val="24"/>
        </w:rPr>
      </w:pPr>
    </w:p>
    <w:p w14:paraId="0D912223" w14:textId="77777777" w:rsidR="00F23051" w:rsidRPr="0081704E" w:rsidRDefault="00F23051" w:rsidP="00853066">
      <w:pPr>
        <w:snapToGrid w:val="0"/>
        <w:ind w:firstLine="709"/>
        <w:rPr>
          <w:rFonts w:ascii="Times New Roman" w:hAnsi="Times New Roman"/>
          <w:sz w:val="24"/>
          <w:szCs w:val="24"/>
        </w:rPr>
      </w:pPr>
    </w:p>
    <w:p w14:paraId="1241A5A2" w14:textId="2EA61BCA" w:rsidR="00984F04" w:rsidRPr="00B41DBE" w:rsidRDefault="0038690B" w:rsidP="00853066">
      <w:pPr>
        <w:autoSpaceDE w:val="0"/>
        <w:autoSpaceDN w:val="0"/>
        <w:snapToGrid w:val="0"/>
        <w:jc w:val="center"/>
        <w:outlineLvl w:val="0"/>
        <w:rPr>
          <w:rFonts w:ascii="Times New Roman" w:hAnsi="Times New Roman"/>
          <w:sz w:val="24"/>
          <w:szCs w:val="24"/>
        </w:rPr>
      </w:pPr>
      <w:r>
        <w:rPr>
          <w:rFonts w:ascii="Times New Roman" w:hAnsi="Times New Roman"/>
          <w:noProof/>
          <w:sz w:val="24"/>
          <w:szCs w:val="24"/>
        </w:rPr>
        <w:drawing>
          <wp:inline distT="0" distB="0" distL="0" distR="0" wp14:anchorId="2D00B58B" wp14:editId="29685DD1">
            <wp:extent cx="5164879" cy="3463925"/>
            <wp:effectExtent l="0" t="0" r="0" b="0"/>
            <wp:docPr id="3" name="図 3" descr="Macintosh HD:Users:umeharaakira:Desktop:転送効率論文（梅原）:Figs: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meharaakira:Desktop:転送効率論文（梅原）:Figs:Fig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7522" cy="3465697"/>
                    </a:xfrm>
                    <a:prstGeom prst="rect">
                      <a:avLst/>
                    </a:prstGeom>
                    <a:noFill/>
                    <a:ln>
                      <a:noFill/>
                    </a:ln>
                  </pic:spPr>
                </pic:pic>
              </a:graphicData>
            </a:graphic>
          </wp:inline>
        </w:drawing>
      </w:r>
    </w:p>
    <w:p w14:paraId="56AF6D77" w14:textId="71E0320F" w:rsidR="009B1DBB" w:rsidRPr="00894319" w:rsidRDefault="00984F04" w:rsidP="00853066">
      <w:pPr>
        <w:autoSpaceDE w:val="0"/>
        <w:autoSpaceDN w:val="0"/>
        <w:snapToGrid w:val="0"/>
        <w:ind w:firstLine="3"/>
        <w:jc w:val="center"/>
        <w:outlineLvl w:val="0"/>
        <w:rPr>
          <w:rFonts w:ascii="Times New Roman" w:hAnsi="Times New Roman"/>
          <w:i/>
          <w:sz w:val="24"/>
          <w:szCs w:val="24"/>
        </w:rPr>
      </w:pPr>
      <w:r w:rsidRPr="004F50C6">
        <w:rPr>
          <w:rFonts w:ascii="Times New Roman" w:hAnsi="Times New Roman"/>
          <w:i/>
          <w:sz w:val="24"/>
          <w:szCs w:val="24"/>
        </w:rPr>
        <w:t xml:space="preserve">Fig. </w:t>
      </w:r>
      <w:r w:rsidR="00E615FE">
        <w:rPr>
          <w:rFonts w:ascii="Times New Roman" w:hAnsi="Times New Roman"/>
          <w:i/>
          <w:sz w:val="24"/>
          <w:szCs w:val="24"/>
        </w:rPr>
        <w:t>4</w:t>
      </w:r>
      <w:r w:rsidRPr="004F50C6">
        <w:rPr>
          <w:rFonts w:ascii="Times New Roman" w:hAnsi="Times New Roman"/>
          <w:i/>
          <w:sz w:val="24"/>
          <w:szCs w:val="24"/>
        </w:rPr>
        <w:t xml:space="preserve">. </w:t>
      </w:r>
      <w:proofErr w:type="gramStart"/>
      <w:r w:rsidRPr="004F50C6">
        <w:rPr>
          <w:rFonts w:ascii="Times New Roman" w:hAnsi="Times New Roman"/>
          <w:i/>
          <w:sz w:val="24"/>
          <w:szCs w:val="24"/>
        </w:rPr>
        <w:t>Seasonal and spatial variations of primary production in euphotic layer of the bay.</w:t>
      </w:r>
      <w:proofErr w:type="gramEnd"/>
      <w:r w:rsidRPr="004F50C6">
        <w:rPr>
          <w:rFonts w:ascii="Times New Roman" w:hAnsi="Times New Roman"/>
          <w:i/>
          <w:sz w:val="24"/>
          <w:szCs w:val="24"/>
        </w:rPr>
        <w:t xml:space="preserve"> (e) Mean values in the seasonal investigations.</w:t>
      </w:r>
    </w:p>
    <w:p w14:paraId="35D8A576" w14:textId="14F40E95" w:rsidR="008B4639" w:rsidRDefault="008B4639" w:rsidP="00853066">
      <w:pPr>
        <w:autoSpaceDE w:val="0"/>
        <w:autoSpaceDN w:val="0"/>
        <w:snapToGrid w:val="0"/>
        <w:ind w:firstLine="709"/>
        <w:outlineLvl w:val="0"/>
        <w:rPr>
          <w:rFonts w:ascii="Times New Roman" w:hAnsi="Times New Roman"/>
          <w:sz w:val="24"/>
          <w:szCs w:val="24"/>
        </w:rPr>
      </w:pPr>
    </w:p>
    <w:p w14:paraId="38A5073C" w14:textId="71B6B5D9" w:rsidR="009063C9" w:rsidRPr="009063C9" w:rsidRDefault="000C70AB" w:rsidP="00853066">
      <w:pPr>
        <w:snapToGrid w:val="0"/>
        <w:ind w:firstLine="709"/>
        <w:rPr>
          <w:rFonts w:ascii="Times New Roman" w:hAnsi="Times New Roman"/>
          <w:i/>
          <w:sz w:val="24"/>
          <w:szCs w:val="24"/>
        </w:rPr>
      </w:pPr>
      <w:r>
        <w:rPr>
          <w:rFonts w:ascii="Times New Roman" w:hAnsi="Times New Roman"/>
          <w:i/>
          <w:sz w:val="24"/>
          <w:szCs w:val="24"/>
        </w:rPr>
        <w:lastRenderedPageBreak/>
        <w:t>Secondary</w:t>
      </w:r>
      <w:r w:rsidR="009063C9" w:rsidRPr="00DA73D7">
        <w:rPr>
          <w:rFonts w:ascii="Times New Roman" w:hAnsi="Times New Roman"/>
          <w:i/>
          <w:sz w:val="24"/>
          <w:szCs w:val="24"/>
        </w:rPr>
        <w:t xml:space="preserve"> </w:t>
      </w:r>
      <w:r w:rsidR="009063C9">
        <w:rPr>
          <w:rFonts w:ascii="Times New Roman" w:hAnsi="Times New Roman"/>
          <w:i/>
          <w:sz w:val="24"/>
          <w:szCs w:val="24"/>
        </w:rPr>
        <w:t>production</w:t>
      </w:r>
    </w:p>
    <w:p w14:paraId="423E5A34" w14:textId="3ED71DEC" w:rsidR="00EE7FC7" w:rsidRDefault="00C96A19" w:rsidP="00853066">
      <w:pPr>
        <w:autoSpaceDE w:val="0"/>
        <w:autoSpaceDN w:val="0"/>
        <w:snapToGrid w:val="0"/>
        <w:ind w:firstLine="709"/>
        <w:outlineLvl w:val="0"/>
        <w:rPr>
          <w:rFonts w:ascii="Times New Roman" w:hAnsi="Times New Roman"/>
          <w:sz w:val="24"/>
          <w:szCs w:val="24"/>
        </w:rPr>
      </w:pPr>
      <w:r>
        <w:rPr>
          <w:rFonts w:ascii="Times New Roman" w:hAnsi="Times New Roman"/>
          <w:bCs/>
          <w:color w:val="000000"/>
          <w:kern w:val="0"/>
          <w:sz w:val="24"/>
          <w:szCs w:val="24"/>
        </w:rPr>
        <w:t>P</w:t>
      </w:r>
      <w:r w:rsidR="004708C7" w:rsidRPr="004708C7">
        <w:rPr>
          <w:rFonts w:ascii="Times New Roman" w:hAnsi="Times New Roman"/>
          <w:bCs/>
          <w:color w:val="000000"/>
          <w:kern w:val="0"/>
          <w:sz w:val="24"/>
          <w:szCs w:val="24"/>
        </w:rPr>
        <w:t xml:space="preserve">opulation density of </w:t>
      </w:r>
      <w:r w:rsidR="004708C7">
        <w:rPr>
          <w:rFonts w:ascii="Times New Roman" w:hAnsi="Times New Roman"/>
          <w:bCs/>
          <w:color w:val="000000"/>
          <w:kern w:val="0"/>
          <w:sz w:val="24"/>
          <w:szCs w:val="24"/>
        </w:rPr>
        <w:t xml:space="preserve">the net </w:t>
      </w:r>
      <w:r w:rsidR="004708C7" w:rsidRPr="004708C7">
        <w:rPr>
          <w:rFonts w:ascii="Times New Roman" w:hAnsi="Times New Roman"/>
          <w:bCs/>
          <w:color w:val="000000"/>
          <w:kern w:val="0"/>
          <w:sz w:val="24"/>
          <w:szCs w:val="24"/>
        </w:rPr>
        <w:t>zooplankton</w:t>
      </w:r>
      <w:r w:rsidR="004708C7">
        <w:rPr>
          <w:rFonts w:ascii="Times New Roman" w:hAnsi="Times New Roman"/>
          <w:bCs/>
          <w:color w:val="000000"/>
          <w:kern w:val="0"/>
          <w:sz w:val="24"/>
          <w:szCs w:val="24"/>
        </w:rPr>
        <w:t xml:space="preserve"> varied </w:t>
      </w:r>
      <w:r w:rsidR="00CB6B56">
        <w:rPr>
          <w:rFonts w:ascii="Times New Roman" w:hAnsi="Times New Roman"/>
          <w:bCs/>
          <w:color w:val="000000"/>
          <w:kern w:val="0"/>
          <w:sz w:val="24"/>
          <w:szCs w:val="24"/>
        </w:rPr>
        <w:t>145-1,010</w:t>
      </w:r>
      <w:r w:rsidR="00CB6B56" w:rsidRPr="0081704E">
        <w:rPr>
          <w:rFonts w:ascii="Times New Roman" w:hAnsi="Times New Roman"/>
          <w:sz w:val="24"/>
          <w:szCs w:val="24"/>
        </w:rPr>
        <w:t>×10</w:t>
      </w:r>
      <w:r w:rsidR="00CB6B56" w:rsidRPr="0081704E">
        <w:rPr>
          <w:rFonts w:ascii="Times New Roman" w:hAnsi="Times New Roman"/>
          <w:sz w:val="24"/>
          <w:szCs w:val="24"/>
          <w:vertAlign w:val="superscript"/>
        </w:rPr>
        <w:t>3</w:t>
      </w:r>
      <w:r w:rsidR="00DF0436">
        <w:rPr>
          <w:rFonts w:ascii="Times New Roman" w:hAnsi="Times New Roman"/>
          <w:sz w:val="24"/>
          <w:szCs w:val="24"/>
        </w:rPr>
        <w:t xml:space="preserve"> </w:t>
      </w:r>
      <w:proofErr w:type="spellStart"/>
      <w:r w:rsidR="00DF0436">
        <w:rPr>
          <w:rFonts w:ascii="Times New Roman" w:hAnsi="Times New Roman"/>
          <w:sz w:val="24"/>
          <w:szCs w:val="24"/>
        </w:rPr>
        <w:t>ind.</w:t>
      </w:r>
      <w:proofErr w:type="spellEnd"/>
      <w:r w:rsidR="00DF0436">
        <w:rPr>
          <w:rFonts w:ascii="Times New Roman" w:hAnsi="Times New Roman"/>
          <w:sz w:val="24"/>
          <w:szCs w:val="24"/>
        </w:rPr>
        <w:t>/</w:t>
      </w:r>
      <w:r w:rsidR="00CB6B56" w:rsidRPr="0081704E">
        <w:rPr>
          <w:rFonts w:ascii="Times New Roman" w:hAnsi="Times New Roman"/>
          <w:sz w:val="24"/>
          <w:szCs w:val="24"/>
        </w:rPr>
        <w:t>m</w:t>
      </w:r>
      <w:r w:rsidR="00CB6B56" w:rsidRPr="0081704E">
        <w:rPr>
          <w:rFonts w:ascii="Times New Roman" w:hAnsi="Times New Roman"/>
          <w:sz w:val="24"/>
          <w:szCs w:val="24"/>
          <w:vertAlign w:val="superscript"/>
        </w:rPr>
        <w:t>2</w:t>
      </w:r>
      <w:r>
        <w:rPr>
          <w:rFonts w:ascii="Times New Roman" w:hAnsi="Times New Roman"/>
          <w:sz w:val="24"/>
          <w:szCs w:val="24"/>
        </w:rPr>
        <w:t xml:space="preserve">, </w:t>
      </w:r>
      <w:r w:rsidR="00392E9B">
        <w:rPr>
          <w:rFonts w:ascii="Times New Roman" w:hAnsi="Times New Roman"/>
          <w:sz w:val="24"/>
          <w:szCs w:val="24"/>
        </w:rPr>
        <w:t xml:space="preserve">and </w:t>
      </w:r>
      <w:r w:rsidR="006E657D">
        <w:rPr>
          <w:rFonts w:ascii="Times New Roman" w:hAnsi="Times New Roman"/>
          <w:sz w:val="24"/>
          <w:szCs w:val="24"/>
        </w:rPr>
        <w:t>c</w:t>
      </w:r>
      <w:r w:rsidR="00287EE6">
        <w:rPr>
          <w:rFonts w:ascii="Times New Roman" w:hAnsi="Times New Roman"/>
          <w:sz w:val="24"/>
          <w:szCs w:val="24"/>
        </w:rPr>
        <w:t xml:space="preserve">opepods of </w:t>
      </w:r>
      <w:r>
        <w:rPr>
          <w:rFonts w:ascii="Times New Roman" w:hAnsi="Times New Roman"/>
          <w:sz w:val="24"/>
          <w:szCs w:val="24"/>
        </w:rPr>
        <w:t xml:space="preserve">genus </w:t>
      </w:r>
      <w:proofErr w:type="spellStart"/>
      <w:r w:rsidRPr="00EB3C10">
        <w:rPr>
          <w:rFonts w:ascii="Times New Roman" w:hAnsi="Times New Roman"/>
          <w:i/>
          <w:sz w:val="24"/>
          <w:szCs w:val="24"/>
        </w:rPr>
        <w:t>Oithona</w:t>
      </w:r>
      <w:proofErr w:type="spellEnd"/>
      <w:r>
        <w:rPr>
          <w:rFonts w:ascii="Times New Roman" w:hAnsi="Times New Roman" w:hint="eastAsia"/>
          <w:sz w:val="24"/>
          <w:szCs w:val="24"/>
        </w:rPr>
        <w:t xml:space="preserve"> </w:t>
      </w:r>
      <w:r>
        <w:rPr>
          <w:rFonts w:ascii="Times New Roman" w:hAnsi="Times New Roman"/>
          <w:sz w:val="24"/>
          <w:szCs w:val="24"/>
        </w:rPr>
        <w:t>and</w:t>
      </w:r>
      <w:r>
        <w:rPr>
          <w:rFonts w:ascii="Times New Roman" w:hAnsi="Times New Roman" w:hint="eastAsia"/>
          <w:sz w:val="24"/>
          <w:szCs w:val="24"/>
        </w:rPr>
        <w:t xml:space="preserve"> </w:t>
      </w:r>
      <w:proofErr w:type="spellStart"/>
      <w:r w:rsidRPr="006E4E21">
        <w:rPr>
          <w:rFonts w:ascii="Times New Roman" w:hAnsi="Times New Roman"/>
          <w:i/>
          <w:sz w:val="24"/>
          <w:szCs w:val="24"/>
        </w:rPr>
        <w:t>Para</w:t>
      </w:r>
      <w:r>
        <w:rPr>
          <w:rFonts w:ascii="Times New Roman" w:hAnsi="Times New Roman"/>
          <w:i/>
          <w:sz w:val="24"/>
          <w:szCs w:val="24"/>
        </w:rPr>
        <w:t>calanus</w:t>
      </w:r>
      <w:proofErr w:type="spellEnd"/>
      <w:r>
        <w:rPr>
          <w:rFonts w:ascii="Times New Roman" w:hAnsi="Times New Roman"/>
          <w:bCs/>
          <w:color w:val="000000"/>
          <w:kern w:val="0"/>
          <w:sz w:val="24"/>
          <w:szCs w:val="24"/>
        </w:rPr>
        <w:t xml:space="preserve"> dom</w:t>
      </w:r>
      <w:r w:rsidRPr="009C0B50">
        <w:rPr>
          <w:rFonts w:ascii="Times New Roman" w:hAnsi="Times New Roman"/>
          <w:bCs/>
          <w:color w:val="000000"/>
          <w:kern w:val="0"/>
          <w:sz w:val="24"/>
          <w:szCs w:val="24"/>
        </w:rPr>
        <w:t>inated (</w:t>
      </w:r>
      <w:r w:rsidR="00127128" w:rsidRPr="009C0B50">
        <w:rPr>
          <w:rFonts w:ascii="Times New Roman" w:hAnsi="Times New Roman"/>
          <w:bCs/>
          <w:color w:val="000000"/>
          <w:kern w:val="0"/>
          <w:sz w:val="24"/>
          <w:szCs w:val="24"/>
        </w:rPr>
        <w:t>mean 45.7</w:t>
      </w:r>
      <w:r w:rsidRPr="009C0B50">
        <w:rPr>
          <w:rFonts w:ascii="Times New Roman" w:hAnsi="Times New Roman"/>
          <w:bCs/>
          <w:color w:val="000000"/>
          <w:kern w:val="0"/>
          <w:sz w:val="24"/>
          <w:szCs w:val="24"/>
        </w:rPr>
        <w:t>%) du</w:t>
      </w:r>
      <w:r>
        <w:rPr>
          <w:rFonts w:ascii="Times New Roman" w:hAnsi="Times New Roman"/>
          <w:bCs/>
          <w:color w:val="000000"/>
          <w:kern w:val="0"/>
          <w:sz w:val="24"/>
          <w:szCs w:val="24"/>
        </w:rPr>
        <w:t>ring the study period.</w:t>
      </w:r>
      <w:r w:rsidR="001F0E9B">
        <w:rPr>
          <w:rFonts w:ascii="Times New Roman" w:hAnsi="Times New Roman"/>
          <w:bCs/>
          <w:color w:val="000000"/>
          <w:kern w:val="0"/>
          <w:sz w:val="24"/>
          <w:szCs w:val="24"/>
        </w:rPr>
        <w:t xml:space="preserve"> </w:t>
      </w:r>
      <w:r w:rsidR="004A4D2F">
        <w:rPr>
          <w:rFonts w:ascii="Times New Roman" w:hAnsi="Times New Roman"/>
          <w:bCs/>
          <w:color w:val="000000"/>
          <w:kern w:val="0"/>
          <w:sz w:val="24"/>
          <w:szCs w:val="24"/>
        </w:rPr>
        <w:t xml:space="preserve">Biomass and secondary productions fluctuated </w:t>
      </w:r>
      <w:r w:rsidR="00010473" w:rsidRPr="0081704E">
        <w:rPr>
          <w:rFonts w:ascii="Times New Roman" w:hAnsi="Times New Roman"/>
          <w:sz w:val="24"/>
          <w:szCs w:val="24"/>
        </w:rPr>
        <w:t>43</w:t>
      </w:r>
      <w:r w:rsidR="00010473">
        <w:rPr>
          <w:rFonts w:ascii="Times New Roman" w:hAnsi="Times New Roman"/>
          <w:sz w:val="24"/>
          <w:szCs w:val="24"/>
        </w:rPr>
        <w:t>-</w:t>
      </w:r>
      <w:r w:rsidR="00010473" w:rsidRPr="0081704E">
        <w:rPr>
          <w:rFonts w:ascii="Times New Roman" w:hAnsi="Times New Roman"/>
          <w:sz w:val="24"/>
          <w:szCs w:val="24"/>
        </w:rPr>
        <w:t xml:space="preserve">311 </w:t>
      </w:r>
      <w:proofErr w:type="spellStart"/>
      <w:r w:rsidR="00010473" w:rsidRPr="0081704E">
        <w:rPr>
          <w:rFonts w:ascii="Times New Roman" w:hAnsi="Times New Roman"/>
          <w:sz w:val="24"/>
          <w:szCs w:val="24"/>
        </w:rPr>
        <w:t>mgC</w:t>
      </w:r>
      <w:proofErr w:type="spellEnd"/>
      <w:r w:rsidR="00ED2C5B">
        <w:rPr>
          <w:rFonts w:ascii="Times New Roman" w:hAnsi="Times New Roman"/>
          <w:sz w:val="24"/>
          <w:szCs w:val="24"/>
        </w:rPr>
        <w:t>/</w:t>
      </w:r>
      <w:r w:rsidR="00010473" w:rsidRPr="0081704E">
        <w:rPr>
          <w:rFonts w:ascii="Times New Roman" w:hAnsi="Times New Roman"/>
          <w:sz w:val="24"/>
          <w:szCs w:val="24"/>
        </w:rPr>
        <w:t>m</w:t>
      </w:r>
      <w:r w:rsidR="00010473" w:rsidRPr="0081704E">
        <w:rPr>
          <w:rFonts w:ascii="Times New Roman" w:hAnsi="Times New Roman"/>
          <w:sz w:val="24"/>
          <w:szCs w:val="24"/>
          <w:vertAlign w:val="superscript"/>
        </w:rPr>
        <w:t>2</w:t>
      </w:r>
      <w:r w:rsidR="00703DA6">
        <w:rPr>
          <w:rFonts w:ascii="Times New Roman" w:hAnsi="Times New Roman"/>
          <w:bCs/>
          <w:color w:val="000000"/>
          <w:kern w:val="0"/>
          <w:sz w:val="24"/>
          <w:szCs w:val="24"/>
        </w:rPr>
        <w:t xml:space="preserve"> </w:t>
      </w:r>
      <w:r w:rsidR="00010473">
        <w:rPr>
          <w:rFonts w:ascii="Times New Roman" w:hAnsi="Times New Roman"/>
          <w:bCs/>
          <w:color w:val="000000"/>
          <w:kern w:val="0"/>
          <w:sz w:val="24"/>
          <w:szCs w:val="24"/>
        </w:rPr>
        <w:t>and</w:t>
      </w:r>
      <w:r w:rsidR="004D2B9B">
        <w:rPr>
          <w:rFonts w:ascii="Times New Roman" w:hAnsi="Times New Roman"/>
          <w:bCs/>
          <w:color w:val="000000"/>
          <w:kern w:val="0"/>
          <w:sz w:val="24"/>
          <w:szCs w:val="24"/>
        </w:rPr>
        <w:t xml:space="preserve"> 6-</w:t>
      </w:r>
      <w:r w:rsidR="004D2B9B" w:rsidRPr="0081704E">
        <w:rPr>
          <w:rFonts w:ascii="Times New Roman" w:hAnsi="Times New Roman"/>
          <w:bCs/>
          <w:color w:val="000000"/>
          <w:kern w:val="0"/>
          <w:sz w:val="24"/>
          <w:szCs w:val="24"/>
        </w:rPr>
        <w:t xml:space="preserve">66 </w:t>
      </w:r>
      <w:proofErr w:type="spellStart"/>
      <w:r w:rsidR="004D2B9B" w:rsidRPr="0081704E">
        <w:rPr>
          <w:rFonts w:ascii="Times New Roman" w:hAnsi="Times New Roman"/>
          <w:sz w:val="24"/>
          <w:szCs w:val="24"/>
        </w:rPr>
        <w:t>mgC</w:t>
      </w:r>
      <w:proofErr w:type="spellEnd"/>
      <w:r w:rsidR="004D2B9B">
        <w:rPr>
          <w:rFonts w:ascii="Times New Roman" w:hAnsi="Times New Roman"/>
          <w:sz w:val="24"/>
          <w:szCs w:val="24"/>
        </w:rPr>
        <w:t>/</w:t>
      </w:r>
      <w:r w:rsidR="004D2B9B" w:rsidRPr="0081704E">
        <w:rPr>
          <w:rFonts w:ascii="Times New Roman" w:hAnsi="Times New Roman"/>
          <w:sz w:val="24"/>
          <w:szCs w:val="24"/>
        </w:rPr>
        <w:t>m</w:t>
      </w:r>
      <w:r w:rsidR="004D2B9B" w:rsidRPr="0081704E">
        <w:rPr>
          <w:rFonts w:ascii="Times New Roman" w:hAnsi="Times New Roman"/>
          <w:sz w:val="24"/>
          <w:szCs w:val="24"/>
          <w:vertAlign w:val="superscript"/>
        </w:rPr>
        <w:t>2</w:t>
      </w:r>
      <w:r w:rsidR="004D2B9B">
        <w:rPr>
          <w:rFonts w:ascii="Times New Roman" w:hAnsi="Times New Roman"/>
          <w:sz w:val="24"/>
          <w:szCs w:val="24"/>
        </w:rPr>
        <w:t>/</w:t>
      </w:r>
      <w:r w:rsidR="004D2B9B" w:rsidRPr="0081704E">
        <w:rPr>
          <w:rFonts w:ascii="Times New Roman" w:hAnsi="Times New Roman"/>
          <w:sz w:val="24"/>
          <w:szCs w:val="24"/>
        </w:rPr>
        <w:t>d</w:t>
      </w:r>
      <w:r w:rsidR="005C09E9">
        <w:rPr>
          <w:rFonts w:ascii="Times New Roman" w:hAnsi="Times New Roman"/>
          <w:bCs/>
          <w:color w:val="000000"/>
          <w:kern w:val="0"/>
          <w:sz w:val="24"/>
          <w:szCs w:val="24"/>
        </w:rPr>
        <w:t>, respectively</w:t>
      </w:r>
      <w:r w:rsidR="00813246">
        <w:rPr>
          <w:rFonts w:ascii="Times New Roman" w:hAnsi="Times New Roman"/>
          <w:bCs/>
          <w:color w:val="000000"/>
          <w:kern w:val="0"/>
          <w:sz w:val="24"/>
          <w:szCs w:val="24"/>
        </w:rPr>
        <w:t xml:space="preserve"> (Fig. 5)</w:t>
      </w:r>
      <w:r w:rsidR="009B61B0">
        <w:rPr>
          <w:rFonts w:ascii="Times New Roman" w:hAnsi="Times New Roman"/>
          <w:bCs/>
          <w:color w:val="000000"/>
          <w:kern w:val="0"/>
          <w:sz w:val="24"/>
          <w:szCs w:val="24"/>
        </w:rPr>
        <w:t xml:space="preserve">, and </w:t>
      </w:r>
      <w:r w:rsidR="00AE4E38">
        <w:rPr>
          <w:rFonts w:ascii="Times New Roman" w:hAnsi="Times New Roman"/>
          <w:sz w:val="24"/>
          <w:szCs w:val="24"/>
        </w:rPr>
        <w:t>the</w:t>
      </w:r>
      <w:r w:rsidR="00AE4E38">
        <w:rPr>
          <w:rFonts w:ascii="Times New Roman" w:hAnsi="Times New Roman"/>
          <w:bCs/>
          <w:color w:val="000000"/>
          <w:kern w:val="0"/>
          <w:sz w:val="24"/>
          <w:szCs w:val="24"/>
        </w:rPr>
        <w:t xml:space="preserve"> </w:t>
      </w:r>
      <w:r w:rsidR="00050BFA">
        <w:rPr>
          <w:rFonts w:ascii="Times New Roman" w:hAnsi="Times New Roman"/>
          <w:bCs/>
          <w:color w:val="000000"/>
          <w:kern w:val="0"/>
          <w:sz w:val="24"/>
          <w:szCs w:val="24"/>
        </w:rPr>
        <w:t>secondary productions</w:t>
      </w:r>
      <w:r w:rsidR="00AD12D2">
        <w:rPr>
          <w:rFonts w:ascii="Times New Roman" w:hAnsi="Times New Roman"/>
          <w:bCs/>
          <w:color w:val="000000"/>
          <w:kern w:val="0"/>
          <w:sz w:val="24"/>
          <w:szCs w:val="24"/>
        </w:rPr>
        <w:t xml:space="preserve"> </w:t>
      </w:r>
      <w:r w:rsidR="00C72AA0">
        <w:rPr>
          <w:rFonts w:ascii="Times New Roman" w:hAnsi="Times New Roman"/>
          <w:bCs/>
          <w:color w:val="000000"/>
          <w:kern w:val="0"/>
          <w:sz w:val="24"/>
          <w:szCs w:val="24"/>
        </w:rPr>
        <w:t>tended to increase</w:t>
      </w:r>
      <w:r w:rsidR="0086585D">
        <w:rPr>
          <w:rFonts w:ascii="Times New Roman" w:hAnsi="Times New Roman"/>
          <w:bCs/>
          <w:color w:val="000000"/>
          <w:kern w:val="0"/>
          <w:sz w:val="24"/>
          <w:szCs w:val="24"/>
        </w:rPr>
        <w:t xml:space="preserve"> </w:t>
      </w:r>
      <w:r w:rsidR="00AE4950">
        <w:rPr>
          <w:rFonts w:ascii="Times New Roman" w:hAnsi="Times New Roman"/>
          <w:sz w:val="24"/>
          <w:szCs w:val="24"/>
        </w:rPr>
        <w:t>in</w:t>
      </w:r>
      <w:r w:rsidR="00815FBF">
        <w:rPr>
          <w:rFonts w:ascii="Times New Roman" w:hAnsi="Times New Roman"/>
          <w:sz w:val="24"/>
          <w:szCs w:val="24"/>
        </w:rPr>
        <w:t xml:space="preserve"> </w:t>
      </w:r>
      <w:r w:rsidR="003E0EFD">
        <w:rPr>
          <w:rFonts w:ascii="Times New Roman" w:hAnsi="Times New Roman"/>
          <w:sz w:val="24"/>
          <w:szCs w:val="24"/>
        </w:rPr>
        <w:t xml:space="preserve">the </w:t>
      </w:r>
      <w:r w:rsidR="00815FBF">
        <w:rPr>
          <w:rFonts w:ascii="Times New Roman" w:hAnsi="Times New Roman"/>
          <w:sz w:val="24"/>
          <w:szCs w:val="24"/>
        </w:rPr>
        <w:t>SB</w:t>
      </w:r>
      <w:r w:rsidR="00EB6C44">
        <w:rPr>
          <w:rFonts w:ascii="Times New Roman" w:hAnsi="Times New Roman"/>
          <w:sz w:val="24"/>
          <w:szCs w:val="24"/>
        </w:rPr>
        <w:t xml:space="preserve"> </w:t>
      </w:r>
      <w:r w:rsidR="00EB6C44">
        <w:rPr>
          <w:rFonts w:ascii="Times New Roman" w:hAnsi="Times New Roman"/>
          <w:bCs/>
          <w:color w:val="000000"/>
          <w:kern w:val="0"/>
          <w:sz w:val="24"/>
          <w:szCs w:val="24"/>
        </w:rPr>
        <w:t>(Fig. 5(j))</w:t>
      </w:r>
      <w:r w:rsidR="00815FBF">
        <w:rPr>
          <w:rFonts w:ascii="Times New Roman" w:hAnsi="Times New Roman"/>
          <w:sz w:val="24"/>
          <w:szCs w:val="24"/>
        </w:rPr>
        <w:t>.</w:t>
      </w:r>
      <w:r w:rsidR="002B4556">
        <w:rPr>
          <w:rFonts w:ascii="Times New Roman" w:hAnsi="Times New Roman"/>
          <w:sz w:val="24"/>
          <w:szCs w:val="24"/>
        </w:rPr>
        <w:t xml:space="preserve"> </w:t>
      </w:r>
      <w:r w:rsidR="007B04A8">
        <w:rPr>
          <w:rFonts w:ascii="Times New Roman" w:hAnsi="Times New Roman"/>
          <w:sz w:val="24"/>
          <w:szCs w:val="24"/>
        </w:rPr>
        <w:t>D</w:t>
      </w:r>
      <w:r w:rsidR="003511F6">
        <w:rPr>
          <w:rFonts w:ascii="Times New Roman" w:hAnsi="Times New Roman"/>
          <w:sz w:val="24"/>
          <w:szCs w:val="24"/>
        </w:rPr>
        <w:t xml:space="preserve">epth standardized </w:t>
      </w:r>
      <w:r w:rsidR="00543092">
        <w:rPr>
          <w:rFonts w:ascii="Times New Roman" w:hAnsi="Times New Roman"/>
          <w:bCs/>
          <w:color w:val="000000"/>
          <w:kern w:val="0"/>
          <w:sz w:val="24"/>
          <w:szCs w:val="24"/>
        </w:rPr>
        <w:t>secondary productions</w:t>
      </w:r>
      <w:r w:rsidR="00E2408F">
        <w:rPr>
          <w:rFonts w:ascii="Times New Roman" w:hAnsi="Times New Roman"/>
          <w:bCs/>
          <w:color w:val="000000"/>
          <w:kern w:val="0"/>
          <w:sz w:val="24"/>
          <w:szCs w:val="24"/>
        </w:rPr>
        <w:t xml:space="preserve"> </w:t>
      </w:r>
      <w:r w:rsidR="004A757B">
        <w:rPr>
          <w:rFonts w:ascii="Times New Roman" w:hAnsi="Times New Roman"/>
          <w:bCs/>
          <w:color w:val="000000"/>
          <w:kern w:val="0"/>
          <w:sz w:val="24"/>
          <w:szCs w:val="24"/>
        </w:rPr>
        <w:t xml:space="preserve">(the secondary productions per </w:t>
      </w:r>
      <w:r w:rsidR="004A757B" w:rsidRPr="00012C8A">
        <w:rPr>
          <w:rFonts w:ascii="Times New Roman" w:hAnsi="Times New Roman"/>
          <w:bCs/>
          <w:color w:val="000000"/>
          <w:kern w:val="0"/>
          <w:sz w:val="24"/>
          <w:szCs w:val="24"/>
        </w:rPr>
        <w:t>square meter</w:t>
      </w:r>
      <w:r w:rsidR="004A757B">
        <w:rPr>
          <w:rFonts w:ascii="Times New Roman" w:hAnsi="Times New Roman"/>
          <w:bCs/>
          <w:color w:val="000000"/>
          <w:kern w:val="0"/>
          <w:sz w:val="24"/>
          <w:szCs w:val="24"/>
        </w:rPr>
        <w:t xml:space="preserve"> divided by the depth) </w:t>
      </w:r>
      <w:r w:rsidR="00AB0BEC">
        <w:rPr>
          <w:rFonts w:ascii="Times New Roman" w:hAnsi="Times New Roman"/>
          <w:bCs/>
          <w:color w:val="000000"/>
          <w:kern w:val="0"/>
          <w:sz w:val="24"/>
          <w:szCs w:val="24"/>
        </w:rPr>
        <w:t>in the</w:t>
      </w:r>
      <w:r w:rsidR="00FC546D">
        <w:rPr>
          <w:rFonts w:ascii="Times New Roman" w:hAnsi="Times New Roman"/>
          <w:bCs/>
          <w:color w:val="000000"/>
          <w:kern w:val="0"/>
          <w:sz w:val="24"/>
          <w:szCs w:val="24"/>
        </w:rPr>
        <w:t xml:space="preserve"> NB</w:t>
      </w:r>
      <w:r w:rsidR="00057129">
        <w:rPr>
          <w:rFonts w:ascii="Times New Roman" w:hAnsi="Times New Roman"/>
          <w:sz w:val="24"/>
          <w:szCs w:val="24"/>
        </w:rPr>
        <w:t xml:space="preserve"> (mean of four stations)</w:t>
      </w:r>
      <w:r w:rsidR="00FC546D">
        <w:rPr>
          <w:rFonts w:ascii="Times New Roman" w:hAnsi="Times New Roman"/>
          <w:bCs/>
          <w:color w:val="000000"/>
          <w:kern w:val="0"/>
          <w:sz w:val="24"/>
          <w:szCs w:val="24"/>
        </w:rPr>
        <w:t xml:space="preserve"> in </w:t>
      </w:r>
      <w:r w:rsidR="00FC546D">
        <w:rPr>
          <w:rFonts w:ascii="Times New Roman" w:hAnsi="Times New Roman"/>
          <w:sz w:val="24"/>
          <w:szCs w:val="24"/>
        </w:rPr>
        <w:t xml:space="preserve">November, February, May, </w:t>
      </w:r>
      <w:r w:rsidR="00DC7126">
        <w:rPr>
          <w:rFonts w:ascii="Times New Roman" w:hAnsi="Times New Roman"/>
          <w:sz w:val="24"/>
          <w:szCs w:val="24"/>
        </w:rPr>
        <w:t xml:space="preserve">and </w:t>
      </w:r>
      <w:r w:rsidR="00FC546D">
        <w:rPr>
          <w:rFonts w:ascii="Times New Roman" w:hAnsi="Times New Roman"/>
          <w:sz w:val="24"/>
          <w:szCs w:val="24"/>
        </w:rPr>
        <w:t xml:space="preserve">August </w:t>
      </w:r>
      <w:r w:rsidR="00DD2761">
        <w:rPr>
          <w:rFonts w:ascii="Times New Roman" w:hAnsi="Times New Roman"/>
          <w:bCs/>
          <w:color w:val="000000"/>
          <w:kern w:val="0"/>
          <w:sz w:val="24"/>
          <w:szCs w:val="24"/>
        </w:rPr>
        <w:t xml:space="preserve">were </w:t>
      </w:r>
      <w:r w:rsidR="004A2AFC">
        <w:rPr>
          <w:rFonts w:ascii="Times New Roman" w:hAnsi="Times New Roman"/>
          <w:sz w:val="24"/>
          <w:szCs w:val="24"/>
        </w:rPr>
        <w:t xml:space="preserve">0.77, 0.50, 0.62, </w:t>
      </w:r>
      <w:r w:rsidR="00DC7126">
        <w:rPr>
          <w:rFonts w:ascii="Times New Roman" w:hAnsi="Times New Roman"/>
          <w:sz w:val="24"/>
          <w:szCs w:val="24"/>
        </w:rPr>
        <w:t xml:space="preserve">and </w:t>
      </w:r>
      <w:r w:rsidR="004A2AFC">
        <w:rPr>
          <w:rFonts w:ascii="Times New Roman" w:hAnsi="Times New Roman"/>
          <w:sz w:val="24"/>
          <w:szCs w:val="24"/>
        </w:rPr>
        <w:t>1.81</w:t>
      </w:r>
      <w:r w:rsidR="00FB7176">
        <w:rPr>
          <w:rFonts w:ascii="Times New Roman" w:hAnsi="Times New Roman"/>
          <w:sz w:val="24"/>
          <w:szCs w:val="24"/>
        </w:rPr>
        <w:t xml:space="preserve"> </w:t>
      </w:r>
      <w:proofErr w:type="spellStart"/>
      <w:r w:rsidR="004A2AFC">
        <w:rPr>
          <w:rFonts w:ascii="Times New Roman" w:hAnsi="Times New Roman"/>
          <w:sz w:val="24"/>
          <w:szCs w:val="24"/>
        </w:rPr>
        <w:t>mgC</w:t>
      </w:r>
      <w:proofErr w:type="spellEnd"/>
      <w:r w:rsidR="004A2AFC">
        <w:rPr>
          <w:rFonts w:ascii="Times New Roman" w:hAnsi="Times New Roman"/>
          <w:sz w:val="24"/>
          <w:szCs w:val="24"/>
        </w:rPr>
        <w:t>/m</w:t>
      </w:r>
      <w:r w:rsidR="004A2AFC" w:rsidRPr="00E26D54">
        <w:rPr>
          <w:rFonts w:ascii="Times New Roman" w:hAnsi="Times New Roman"/>
          <w:sz w:val="24"/>
          <w:szCs w:val="24"/>
          <w:vertAlign w:val="superscript"/>
        </w:rPr>
        <w:t>3</w:t>
      </w:r>
      <w:r w:rsidR="004A2AFC">
        <w:rPr>
          <w:rFonts w:ascii="Times New Roman" w:hAnsi="Times New Roman"/>
          <w:sz w:val="24"/>
          <w:szCs w:val="24"/>
        </w:rPr>
        <w:t>/d</w:t>
      </w:r>
      <w:r w:rsidR="00DD2761">
        <w:rPr>
          <w:rFonts w:ascii="Times New Roman" w:hAnsi="Times New Roman"/>
          <w:sz w:val="24"/>
          <w:szCs w:val="24"/>
        </w:rPr>
        <w:t>,</w:t>
      </w:r>
      <w:r w:rsidR="00347099">
        <w:rPr>
          <w:rFonts w:ascii="Times New Roman" w:hAnsi="Times New Roman"/>
          <w:sz w:val="24"/>
          <w:szCs w:val="24"/>
        </w:rPr>
        <w:t xml:space="preserve"> respectively.</w:t>
      </w:r>
      <w:r w:rsidR="00DD2761">
        <w:rPr>
          <w:rFonts w:ascii="Times New Roman" w:hAnsi="Times New Roman"/>
          <w:sz w:val="24"/>
          <w:szCs w:val="24"/>
        </w:rPr>
        <w:t xml:space="preserve"> </w:t>
      </w:r>
      <w:r w:rsidR="00AB0BEC">
        <w:rPr>
          <w:rFonts w:ascii="Times New Roman" w:hAnsi="Times New Roman"/>
          <w:sz w:val="24"/>
          <w:szCs w:val="24"/>
        </w:rPr>
        <w:t>In the</w:t>
      </w:r>
      <w:r w:rsidR="00F710D6">
        <w:rPr>
          <w:rFonts w:ascii="Times New Roman" w:hAnsi="Times New Roman"/>
          <w:sz w:val="24"/>
          <w:szCs w:val="24"/>
        </w:rPr>
        <w:t xml:space="preserve"> SB</w:t>
      </w:r>
      <w:ins w:id="123" w:author="MANALO CERVINIA VELASCO" w:date="2016-05-24T11:38:00Z">
        <w:r w:rsidR="005E058A">
          <w:rPr>
            <w:rFonts w:ascii="Times New Roman" w:hAnsi="Times New Roman"/>
            <w:sz w:val="24"/>
            <w:szCs w:val="24"/>
          </w:rPr>
          <w:t xml:space="preserve"> (mean of two stations)</w:t>
        </w:r>
      </w:ins>
      <w:r w:rsidR="00F710D6">
        <w:rPr>
          <w:rFonts w:ascii="Times New Roman" w:hAnsi="Times New Roman"/>
          <w:sz w:val="24"/>
          <w:szCs w:val="24"/>
        </w:rPr>
        <w:t xml:space="preserve">, </w:t>
      </w:r>
      <w:ins w:id="124" w:author="MANALO CERVINIA VELASCO" w:date="2016-05-24T11:38:00Z">
        <w:r w:rsidR="005E058A">
          <w:rPr>
            <w:rFonts w:ascii="Times New Roman" w:hAnsi="Times New Roman"/>
            <w:sz w:val="24"/>
            <w:szCs w:val="24"/>
          </w:rPr>
          <w:t>values were</w:t>
        </w:r>
      </w:ins>
      <w:r w:rsidR="00473D20">
        <w:rPr>
          <w:rFonts w:ascii="Times New Roman" w:hAnsi="Times New Roman"/>
          <w:bCs/>
          <w:color w:val="000000"/>
          <w:kern w:val="0"/>
          <w:sz w:val="24"/>
          <w:szCs w:val="24"/>
        </w:rPr>
        <w:t xml:space="preserve"> </w:t>
      </w:r>
      <w:r w:rsidR="008D245C">
        <w:rPr>
          <w:rFonts w:ascii="Times New Roman" w:hAnsi="Times New Roman"/>
          <w:bCs/>
          <w:color w:val="000000"/>
          <w:kern w:val="0"/>
          <w:sz w:val="24"/>
          <w:szCs w:val="24"/>
        </w:rPr>
        <w:t xml:space="preserve">1.52, 0.54, 0.43, and 0.62 </w:t>
      </w:r>
      <w:proofErr w:type="spellStart"/>
      <w:r w:rsidR="008D245C">
        <w:rPr>
          <w:rFonts w:ascii="Times New Roman" w:hAnsi="Times New Roman"/>
          <w:sz w:val="24"/>
          <w:szCs w:val="24"/>
        </w:rPr>
        <w:t>mgC</w:t>
      </w:r>
      <w:proofErr w:type="spellEnd"/>
      <w:r w:rsidR="008D245C">
        <w:rPr>
          <w:rFonts w:ascii="Times New Roman" w:hAnsi="Times New Roman"/>
          <w:sz w:val="24"/>
          <w:szCs w:val="24"/>
        </w:rPr>
        <w:t>/m</w:t>
      </w:r>
      <w:r w:rsidR="008D245C" w:rsidRPr="00E26D54">
        <w:rPr>
          <w:rFonts w:ascii="Times New Roman" w:hAnsi="Times New Roman"/>
          <w:sz w:val="24"/>
          <w:szCs w:val="24"/>
          <w:vertAlign w:val="superscript"/>
        </w:rPr>
        <w:t>3</w:t>
      </w:r>
      <w:r w:rsidR="008D245C">
        <w:rPr>
          <w:rFonts w:ascii="Times New Roman" w:hAnsi="Times New Roman"/>
          <w:sz w:val="24"/>
          <w:szCs w:val="24"/>
        </w:rPr>
        <w:t>/d</w:t>
      </w:r>
      <w:r w:rsidR="00FE7E1B">
        <w:rPr>
          <w:rFonts w:ascii="Times New Roman" w:hAnsi="Times New Roman"/>
          <w:sz w:val="24"/>
          <w:szCs w:val="24"/>
        </w:rPr>
        <w:t xml:space="preserve">, </w:t>
      </w:r>
      <w:ins w:id="125" w:author="MANALO CERVINIA VELASCO" w:date="2016-05-24T11:39:00Z">
        <w:r w:rsidR="005E058A">
          <w:rPr>
            <w:rFonts w:ascii="Times New Roman" w:hAnsi="Times New Roman"/>
            <w:sz w:val="24"/>
            <w:szCs w:val="24"/>
          </w:rPr>
          <w:t xml:space="preserve">showing </w:t>
        </w:r>
      </w:ins>
      <w:r w:rsidR="005063BF">
        <w:rPr>
          <w:rFonts w:ascii="Times New Roman" w:hAnsi="Times New Roman"/>
          <w:sz w:val="24"/>
          <w:szCs w:val="24"/>
        </w:rPr>
        <w:t xml:space="preserve">lower </w:t>
      </w:r>
      <w:r w:rsidR="00AD584D">
        <w:rPr>
          <w:rFonts w:ascii="Times New Roman" w:hAnsi="Times New Roman"/>
          <w:sz w:val="24"/>
          <w:szCs w:val="24"/>
        </w:rPr>
        <w:t xml:space="preserve">or </w:t>
      </w:r>
      <w:ins w:id="126" w:author="MANALO CERVINIA VELASCO" w:date="2016-05-24T11:40:00Z">
        <w:r w:rsidR="005E058A">
          <w:rPr>
            <w:rFonts w:ascii="Times New Roman" w:hAnsi="Times New Roman"/>
            <w:sz w:val="24"/>
            <w:szCs w:val="24"/>
          </w:rPr>
          <w:t>similar</w:t>
        </w:r>
      </w:ins>
      <w:r w:rsidR="00AD584D">
        <w:rPr>
          <w:rFonts w:ascii="Times New Roman" w:hAnsi="Times New Roman"/>
          <w:sz w:val="24"/>
          <w:szCs w:val="24"/>
        </w:rPr>
        <w:t xml:space="preserve"> levels</w:t>
      </w:r>
      <w:r w:rsidR="005063BF">
        <w:rPr>
          <w:rFonts w:ascii="Times New Roman" w:hAnsi="Times New Roman"/>
          <w:sz w:val="24"/>
          <w:szCs w:val="24"/>
        </w:rPr>
        <w:t xml:space="preserve"> </w:t>
      </w:r>
      <w:r w:rsidR="00476794">
        <w:rPr>
          <w:rFonts w:ascii="Times New Roman" w:hAnsi="Times New Roman"/>
          <w:sz w:val="24"/>
          <w:szCs w:val="24"/>
        </w:rPr>
        <w:t>compar</w:t>
      </w:r>
      <w:ins w:id="127" w:author="MANALO CERVINIA VELASCO" w:date="2016-05-24T11:39:00Z">
        <w:r w:rsidR="005E058A">
          <w:rPr>
            <w:rFonts w:ascii="Times New Roman" w:hAnsi="Times New Roman"/>
            <w:sz w:val="24"/>
            <w:szCs w:val="24"/>
          </w:rPr>
          <w:t xml:space="preserve">ed </w:t>
        </w:r>
      </w:ins>
      <w:r w:rsidR="00476794">
        <w:rPr>
          <w:rFonts w:ascii="Times New Roman" w:hAnsi="Times New Roman"/>
          <w:sz w:val="24"/>
          <w:szCs w:val="24"/>
        </w:rPr>
        <w:t>to</w:t>
      </w:r>
      <w:r w:rsidR="000E7304">
        <w:rPr>
          <w:rFonts w:ascii="Times New Roman" w:hAnsi="Times New Roman"/>
          <w:sz w:val="24"/>
          <w:szCs w:val="24"/>
        </w:rPr>
        <w:t xml:space="preserve"> </w:t>
      </w:r>
      <w:r w:rsidR="00A47887">
        <w:rPr>
          <w:rFonts w:ascii="Times New Roman" w:hAnsi="Times New Roman"/>
          <w:sz w:val="24"/>
          <w:szCs w:val="24"/>
        </w:rPr>
        <w:t>the</w:t>
      </w:r>
      <w:r w:rsidR="005063BF">
        <w:rPr>
          <w:rFonts w:ascii="Times New Roman" w:hAnsi="Times New Roman"/>
          <w:sz w:val="24"/>
          <w:szCs w:val="24"/>
        </w:rPr>
        <w:t xml:space="preserve"> NB</w:t>
      </w:r>
      <w:r w:rsidR="00273805">
        <w:rPr>
          <w:rFonts w:ascii="Times New Roman" w:hAnsi="Times New Roman"/>
          <w:sz w:val="24"/>
          <w:szCs w:val="24"/>
        </w:rPr>
        <w:t xml:space="preserve"> except</w:t>
      </w:r>
      <w:r w:rsidR="002061E4">
        <w:rPr>
          <w:rFonts w:ascii="Times New Roman" w:hAnsi="Times New Roman"/>
          <w:sz w:val="24"/>
          <w:szCs w:val="24"/>
        </w:rPr>
        <w:t xml:space="preserve"> </w:t>
      </w:r>
      <w:ins w:id="128" w:author="MANALO CERVINIA VELASCO" w:date="2016-05-24T11:39:00Z">
        <w:r w:rsidR="005E058A">
          <w:rPr>
            <w:rFonts w:ascii="Times New Roman" w:hAnsi="Times New Roman"/>
            <w:sz w:val="24"/>
            <w:szCs w:val="24"/>
          </w:rPr>
          <w:t xml:space="preserve">in </w:t>
        </w:r>
      </w:ins>
      <w:r w:rsidR="002061E4">
        <w:rPr>
          <w:rFonts w:ascii="Times New Roman" w:hAnsi="Times New Roman"/>
          <w:sz w:val="24"/>
          <w:szCs w:val="24"/>
        </w:rPr>
        <w:t>November</w:t>
      </w:r>
      <w:r w:rsidR="005063BF">
        <w:rPr>
          <w:rFonts w:ascii="Times New Roman" w:hAnsi="Times New Roman"/>
          <w:sz w:val="24"/>
          <w:szCs w:val="24"/>
        </w:rPr>
        <w:t>.</w:t>
      </w:r>
    </w:p>
    <w:p w14:paraId="4A209EAF" w14:textId="77777777" w:rsidR="00634132" w:rsidRPr="005B4464" w:rsidRDefault="00634132" w:rsidP="00853066">
      <w:pPr>
        <w:widowControl/>
        <w:snapToGrid w:val="0"/>
        <w:jc w:val="center"/>
        <w:rPr>
          <w:rFonts w:ascii="Times New Roman" w:hAnsi="Times New Roman"/>
          <w:b/>
          <w:sz w:val="24"/>
          <w:szCs w:val="24"/>
        </w:rPr>
      </w:pPr>
      <w:r>
        <w:rPr>
          <w:rFonts w:ascii="Times New Roman" w:hAnsi="Times New Roman"/>
          <w:b/>
          <w:noProof/>
          <w:sz w:val="24"/>
          <w:szCs w:val="24"/>
        </w:rPr>
        <w:drawing>
          <wp:inline distT="0" distB="0" distL="0" distR="0" wp14:anchorId="6EBED08C" wp14:editId="2465D1A3">
            <wp:extent cx="5892175" cy="4402455"/>
            <wp:effectExtent l="0" t="0" r="635" b="0"/>
            <wp:docPr id="9" name="図 9" descr="Macintosh HD:Users:umeharaakira:Desktop:転送効率論文（梅原）:Figs: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meharaakira:Desktop:転送効率論文（梅原）:Figs:Fig.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4057" cy="4403861"/>
                    </a:xfrm>
                    <a:prstGeom prst="rect">
                      <a:avLst/>
                    </a:prstGeom>
                    <a:noFill/>
                    <a:ln>
                      <a:noFill/>
                    </a:ln>
                  </pic:spPr>
                </pic:pic>
              </a:graphicData>
            </a:graphic>
          </wp:inline>
        </w:drawing>
      </w:r>
    </w:p>
    <w:p w14:paraId="60747524" w14:textId="77777777" w:rsidR="00634132" w:rsidRPr="00837AEA" w:rsidRDefault="00634132" w:rsidP="00853066">
      <w:pPr>
        <w:widowControl/>
        <w:snapToGrid w:val="0"/>
        <w:jc w:val="center"/>
        <w:rPr>
          <w:rFonts w:ascii="Times New Roman" w:hAnsi="Times New Roman"/>
          <w:i/>
          <w:sz w:val="24"/>
          <w:szCs w:val="24"/>
        </w:rPr>
      </w:pPr>
      <w:r w:rsidRPr="002006D7">
        <w:rPr>
          <w:rFonts w:ascii="Times New Roman" w:hAnsi="Times New Roman"/>
          <w:i/>
          <w:sz w:val="24"/>
          <w:szCs w:val="24"/>
        </w:rPr>
        <w:t xml:space="preserve">Fig. 5. </w:t>
      </w:r>
      <w:proofErr w:type="gramStart"/>
      <w:r w:rsidRPr="002006D7">
        <w:rPr>
          <w:rFonts w:ascii="Times New Roman" w:hAnsi="Times New Roman"/>
          <w:i/>
          <w:sz w:val="24"/>
          <w:szCs w:val="24"/>
        </w:rPr>
        <w:t>Seasonal and spatial variations of (a-d) biomass and (f-</w:t>
      </w:r>
      <w:proofErr w:type="spellStart"/>
      <w:r w:rsidRPr="002006D7">
        <w:rPr>
          <w:rFonts w:ascii="Times New Roman" w:hAnsi="Times New Roman"/>
          <w:i/>
          <w:sz w:val="24"/>
          <w:szCs w:val="24"/>
        </w:rPr>
        <w:t>i</w:t>
      </w:r>
      <w:proofErr w:type="spellEnd"/>
      <w:r w:rsidRPr="002006D7">
        <w:rPr>
          <w:rFonts w:ascii="Times New Roman" w:hAnsi="Times New Roman"/>
          <w:i/>
          <w:sz w:val="24"/>
          <w:szCs w:val="24"/>
        </w:rPr>
        <w:t>) secondary production of net zooplanktons in the bay.</w:t>
      </w:r>
      <w:proofErr w:type="gramEnd"/>
      <w:r w:rsidRPr="002006D7">
        <w:rPr>
          <w:rFonts w:ascii="Times New Roman" w:hAnsi="Times New Roman"/>
          <w:i/>
          <w:sz w:val="24"/>
          <w:szCs w:val="24"/>
        </w:rPr>
        <w:t xml:space="preserve"> (e) </w:t>
      </w:r>
      <w:proofErr w:type="gramStart"/>
      <w:r w:rsidRPr="002006D7">
        <w:rPr>
          <w:rFonts w:ascii="Times New Roman" w:hAnsi="Times New Roman"/>
          <w:i/>
          <w:sz w:val="24"/>
          <w:szCs w:val="24"/>
        </w:rPr>
        <w:t>and</w:t>
      </w:r>
      <w:proofErr w:type="gramEnd"/>
      <w:r w:rsidRPr="002006D7">
        <w:rPr>
          <w:rFonts w:ascii="Times New Roman" w:hAnsi="Times New Roman"/>
          <w:i/>
          <w:sz w:val="24"/>
          <w:szCs w:val="24"/>
        </w:rPr>
        <w:t xml:space="preserve"> (j) shows the mean values of the biomass and the secondary production in the seasonal investigations.</w:t>
      </w:r>
    </w:p>
    <w:p w14:paraId="402E3600" w14:textId="77777777" w:rsidR="00334AA4" w:rsidRDefault="00334AA4" w:rsidP="00853066">
      <w:pPr>
        <w:autoSpaceDE w:val="0"/>
        <w:autoSpaceDN w:val="0"/>
        <w:snapToGrid w:val="0"/>
        <w:ind w:firstLine="709"/>
        <w:outlineLvl w:val="0"/>
        <w:rPr>
          <w:rFonts w:ascii="Times New Roman" w:hAnsi="Times New Roman"/>
          <w:sz w:val="24"/>
          <w:szCs w:val="24"/>
        </w:rPr>
      </w:pPr>
    </w:p>
    <w:p w14:paraId="51D793B4" w14:textId="433C3C23" w:rsidR="00334AA4" w:rsidRPr="009C1A00" w:rsidRDefault="00094941" w:rsidP="00853066">
      <w:pPr>
        <w:snapToGrid w:val="0"/>
        <w:ind w:firstLine="709"/>
        <w:rPr>
          <w:rFonts w:ascii="Times New Roman" w:hAnsi="Times New Roman"/>
          <w:i/>
          <w:sz w:val="24"/>
          <w:szCs w:val="24"/>
        </w:rPr>
      </w:pPr>
      <w:r>
        <w:rPr>
          <w:rFonts w:ascii="Times New Roman" w:hAnsi="Times New Roman"/>
          <w:i/>
          <w:sz w:val="24"/>
          <w:szCs w:val="24"/>
        </w:rPr>
        <w:t>Primary and secondary</w:t>
      </w:r>
      <w:r w:rsidRPr="00DA73D7">
        <w:rPr>
          <w:rFonts w:ascii="Times New Roman" w:hAnsi="Times New Roman"/>
          <w:i/>
          <w:sz w:val="24"/>
          <w:szCs w:val="24"/>
        </w:rPr>
        <w:t xml:space="preserve"> </w:t>
      </w:r>
      <w:r>
        <w:rPr>
          <w:rFonts w:ascii="Times New Roman" w:hAnsi="Times New Roman"/>
          <w:i/>
          <w:sz w:val="24"/>
          <w:szCs w:val="24"/>
        </w:rPr>
        <w:t>production</w:t>
      </w:r>
      <w:r w:rsidR="006E482A">
        <w:rPr>
          <w:rFonts w:ascii="Times New Roman" w:hAnsi="Times New Roman"/>
          <w:i/>
          <w:sz w:val="24"/>
          <w:szCs w:val="24"/>
        </w:rPr>
        <w:t>s</w:t>
      </w:r>
      <w:r w:rsidR="00330064">
        <w:rPr>
          <w:rFonts w:ascii="Times New Roman" w:hAnsi="Times New Roman"/>
          <w:i/>
          <w:sz w:val="24"/>
          <w:szCs w:val="24"/>
        </w:rPr>
        <w:t xml:space="preserve"> in</w:t>
      </w:r>
      <w:r w:rsidR="00DB70C6">
        <w:rPr>
          <w:rFonts w:ascii="Times New Roman" w:hAnsi="Times New Roman"/>
          <w:i/>
          <w:sz w:val="24"/>
          <w:szCs w:val="24"/>
        </w:rPr>
        <w:t xml:space="preserve"> </w:t>
      </w:r>
      <w:r w:rsidR="00250C06">
        <w:rPr>
          <w:rFonts w:ascii="Times New Roman" w:hAnsi="Times New Roman"/>
          <w:i/>
          <w:sz w:val="24"/>
          <w:szCs w:val="24"/>
        </w:rPr>
        <w:t>NB and SB</w:t>
      </w:r>
    </w:p>
    <w:p w14:paraId="60C5C634" w14:textId="3ADBD089" w:rsidR="00172E25" w:rsidRDefault="005E058A" w:rsidP="00853066">
      <w:pPr>
        <w:snapToGrid w:val="0"/>
        <w:ind w:firstLine="709"/>
        <w:outlineLvl w:val="0"/>
        <w:rPr>
          <w:rFonts w:ascii="Times New Roman" w:hAnsi="Times New Roman"/>
          <w:bCs/>
          <w:color w:val="000000"/>
          <w:kern w:val="0"/>
          <w:sz w:val="24"/>
          <w:szCs w:val="24"/>
        </w:rPr>
      </w:pPr>
      <w:ins w:id="129" w:author="MANALO CERVINIA VELASCO" w:date="2016-05-24T11:42:00Z">
        <w:r>
          <w:rPr>
            <w:rFonts w:ascii="Times New Roman" w:hAnsi="Times New Roman"/>
            <w:bCs/>
            <w:color w:val="000000"/>
            <w:kern w:val="0"/>
            <w:sz w:val="24"/>
            <w:szCs w:val="24"/>
          </w:rPr>
          <w:t>S</w:t>
        </w:r>
      </w:ins>
      <w:r w:rsidR="00A622A4" w:rsidRPr="00A622A4">
        <w:rPr>
          <w:rFonts w:ascii="Times New Roman" w:hAnsi="Times New Roman"/>
          <w:bCs/>
          <w:color w:val="000000"/>
          <w:kern w:val="0"/>
          <w:sz w:val="24"/>
          <w:szCs w:val="24"/>
        </w:rPr>
        <w:t xml:space="preserve">easonal variations of </w:t>
      </w:r>
      <w:r w:rsidR="00BB636E">
        <w:rPr>
          <w:rFonts w:ascii="Times New Roman" w:hAnsi="Times New Roman"/>
          <w:bCs/>
          <w:color w:val="000000"/>
          <w:kern w:val="0"/>
          <w:sz w:val="24"/>
          <w:szCs w:val="24"/>
        </w:rPr>
        <w:t>the</w:t>
      </w:r>
      <w:r w:rsidR="00A622A4" w:rsidRPr="00A622A4">
        <w:rPr>
          <w:rFonts w:ascii="Times New Roman" w:hAnsi="Times New Roman"/>
          <w:bCs/>
          <w:color w:val="000000"/>
          <w:kern w:val="0"/>
          <w:sz w:val="24"/>
          <w:szCs w:val="24"/>
        </w:rPr>
        <w:t xml:space="preserve"> primary production </w:t>
      </w:r>
      <w:r w:rsidR="00BB636E">
        <w:rPr>
          <w:rFonts w:ascii="Times New Roman" w:hAnsi="Times New Roman"/>
          <w:bCs/>
          <w:color w:val="000000"/>
          <w:kern w:val="0"/>
          <w:sz w:val="24"/>
          <w:szCs w:val="24"/>
        </w:rPr>
        <w:t>in</w:t>
      </w:r>
      <w:ins w:id="130" w:author="MANALO CERVINIA VELASCO" w:date="2016-05-24T17:54:00Z">
        <w:r w:rsidR="00066CB8">
          <w:rPr>
            <w:rFonts w:ascii="Times New Roman" w:hAnsi="Times New Roman"/>
            <w:bCs/>
            <w:color w:val="000000"/>
            <w:kern w:val="0"/>
            <w:sz w:val="24"/>
            <w:szCs w:val="24"/>
          </w:rPr>
          <w:t xml:space="preserve"> the</w:t>
        </w:r>
      </w:ins>
      <w:r w:rsidR="00BB636E">
        <w:rPr>
          <w:rFonts w:ascii="Times New Roman" w:hAnsi="Times New Roman"/>
          <w:bCs/>
          <w:color w:val="000000"/>
          <w:kern w:val="0"/>
          <w:sz w:val="24"/>
          <w:szCs w:val="24"/>
        </w:rPr>
        <w:t xml:space="preserve"> euphotic layer, </w:t>
      </w:r>
      <w:r w:rsidR="00A622A4" w:rsidRPr="00A622A4">
        <w:rPr>
          <w:rFonts w:ascii="Times New Roman" w:hAnsi="Times New Roman"/>
          <w:bCs/>
          <w:color w:val="000000"/>
          <w:kern w:val="0"/>
          <w:sz w:val="24"/>
          <w:szCs w:val="24"/>
        </w:rPr>
        <w:t xml:space="preserve">the secondary production of </w:t>
      </w:r>
      <w:r w:rsidR="000D396C">
        <w:rPr>
          <w:rFonts w:ascii="Times New Roman" w:hAnsi="Times New Roman"/>
          <w:bCs/>
          <w:color w:val="000000"/>
          <w:kern w:val="0"/>
          <w:sz w:val="24"/>
          <w:szCs w:val="24"/>
        </w:rPr>
        <w:t xml:space="preserve">the </w:t>
      </w:r>
      <w:r w:rsidR="00A622A4" w:rsidRPr="00A622A4">
        <w:rPr>
          <w:rFonts w:ascii="Times New Roman" w:hAnsi="Times New Roman"/>
          <w:bCs/>
          <w:color w:val="000000"/>
          <w:kern w:val="0"/>
          <w:sz w:val="24"/>
          <w:szCs w:val="24"/>
        </w:rPr>
        <w:t xml:space="preserve">net zooplanktons, and </w:t>
      </w:r>
      <w:r w:rsidR="000D396C">
        <w:rPr>
          <w:rFonts w:ascii="Times New Roman" w:hAnsi="Times New Roman"/>
          <w:bCs/>
          <w:color w:val="000000"/>
          <w:kern w:val="0"/>
          <w:sz w:val="24"/>
          <w:szCs w:val="24"/>
        </w:rPr>
        <w:t xml:space="preserve">the </w:t>
      </w:r>
      <w:r w:rsidR="00A622A4" w:rsidRPr="00A622A4">
        <w:rPr>
          <w:rFonts w:ascii="Times New Roman" w:hAnsi="Times New Roman"/>
          <w:bCs/>
          <w:color w:val="000000"/>
          <w:kern w:val="0"/>
          <w:sz w:val="24"/>
          <w:szCs w:val="24"/>
        </w:rPr>
        <w:t xml:space="preserve">secondary production of </w:t>
      </w:r>
      <w:r w:rsidR="000D396C">
        <w:rPr>
          <w:rFonts w:ascii="Times New Roman" w:hAnsi="Times New Roman"/>
          <w:bCs/>
          <w:color w:val="000000"/>
          <w:kern w:val="0"/>
          <w:sz w:val="24"/>
          <w:szCs w:val="24"/>
        </w:rPr>
        <w:t xml:space="preserve">the </w:t>
      </w:r>
      <w:r w:rsidR="00A622A4" w:rsidRPr="00A622A4">
        <w:rPr>
          <w:rFonts w:ascii="Times New Roman" w:hAnsi="Times New Roman"/>
          <w:bCs/>
          <w:color w:val="000000"/>
          <w:kern w:val="0"/>
          <w:sz w:val="24"/>
          <w:szCs w:val="24"/>
        </w:rPr>
        <w:t xml:space="preserve">oysters in </w:t>
      </w:r>
      <w:r w:rsidR="00251690">
        <w:rPr>
          <w:rFonts w:ascii="Times New Roman" w:hAnsi="Times New Roman"/>
          <w:bCs/>
          <w:color w:val="000000"/>
          <w:kern w:val="0"/>
          <w:sz w:val="24"/>
          <w:szCs w:val="24"/>
        </w:rPr>
        <w:t xml:space="preserve">the </w:t>
      </w:r>
      <w:r w:rsidR="00A622A4" w:rsidRPr="00A622A4">
        <w:rPr>
          <w:rFonts w:ascii="Times New Roman" w:hAnsi="Times New Roman"/>
          <w:bCs/>
          <w:color w:val="000000"/>
          <w:kern w:val="0"/>
          <w:sz w:val="24"/>
          <w:szCs w:val="24"/>
        </w:rPr>
        <w:t>NB and SB</w:t>
      </w:r>
      <w:ins w:id="131" w:author="MANALO CERVINIA VELASCO" w:date="2016-05-24T11:42:00Z">
        <w:r w:rsidR="00E64265">
          <w:rPr>
            <w:rFonts w:ascii="Times New Roman" w:hAnsi="Times New Roman"/>
            <w:bCs/>
            <w:color w:val="000000"/>
            <w:kern w:val="0"/>
            <w:sz w:val="24"/>
            <w:szCs w:val="24"/>
          </w:rPr>
          <w:t xml:space="preserve"> are shown in </w:t>
        </w:r>
      </w:ins>
      <w:r w:rsidR="00E64265">
        <w:rPr>
          <w:rFonts w:ascii="Times New Roman" w:hAnsi="Times New Roman"/>
          <w:bCs/>
          <w:color w:val="000000"/>
          <w:kern w:val="0"/>
          <w:sz w:val="24"/>
          <w:szCs w:val="24"/>
        </w:rPr>
        <w:t>Fig. 6</w:t>
      </w:r>
      <w:r w:rsidR="00A622A4" w:rsidRPr="00A622A4">
        <w:rPr>
          <w:rFonts w:ascii="Times New Roman" w:hAnsi="Times New Roman"/>
          <w:bCs/>
          <w:color w:val="000000"/>
          <w:kern w:val="0"/>
          <w:sz w:val="24"/>
          <w:szCs w:val="24"/>
        </w:rPr>
        <w:t>.</w:t>
      </w:r>
      <w:r w:rsidR="008E39E1">
        <w:rPr>
          <w:rFonts w:ascii="Times New Roman" w:hAnsi="Times New Roman"/>
          <w:bCs/>
          <w:color w:val="000000"/>
          <w:kern w:val="0"/>
          <w:sz w:val="24"/>
          <w:szCs w:val="24"/>
        </w:rPr>
        <w:t xml:space="preserve"> </w:t>
      </w:r>
      <w:r w:rsidR="00D365A5">
        <w:rPr>
          <w:rFonts w:ascii="Times New Roman" w:hAnsi="Times New Roman"/>
          <w:bCs/>
          <w:color w:val="000000"/>
          <w:kern w:val="0"/>
          <w:sz w:val="24"/>
          <w:szCs w:val="24"/>
        </w:rPr>
        <w:t xml:space="preserve">The </w:t>
      </w:r>
      <w:r w:rsidR="005F642A" w:rsidRPr="00A622A4">
        <w:rPr>
          <w:rFonts w:ascii="Times New Roman" w:hAnsi="Times New Roman"/>
          <w:bCs/>
          <w:color w:val="000000"/>
          <w:kern w:val="0"/>
          <w:sz w:val="24"/>
          <w:szCs w:val="24"/>
        </w:rPr>
        <w:t>primary production</w:t>
      </w:r>
      <w:r w:rsidR="00D365A5">
        <w:rPr>
          <w:rFonts w:ascii="Times New Roman" w:hAnsi="Times New Roman"/>
          <w:bCs/>
          <w:color w:val="000000"/>
          <w:kern w:val="0"/>
          <w:sz w:val="24"/>
          <w:szCs w:val="24"/>
        </w:rPr>
        <w:t>s</w:t>
      </w:r>
      <w:r w:rsidR="005F642A">
        <w:rPr>
          <w:rFonts w:ascii="Times New Roman" w:hAnsi="Times New Roman"/>
          <w:bCs/>
          <w:color w:val="000000"/>
          <w:kern w:val="0"/>
          <w:sz w:val="24"/>
          <w:szCs w:val="24"/>
        </w:rPr>
        <w:t xml:space="preserve"> </w:t>
      </w:r>
      <w:r w:rsidR="00D97F45">
        <w:rPr>
          <w:rFonts w:ascii="Times New Roman" w:hAnsi="Times New Roman"/>
          <w:bCs/>
          <w:color w:val="000000"/>
          <w:kern w:val="0"/>
          <w:sz w:val="24"/>
          <w:szCs w:val="24"/>
        </w:rPr>
        <w:t>in</w:t>
      </w:r>
      <w:r w:rsidR="00D365A5">
        <w:rPr>
          <w:rFonts w:ascii="Times New Roman" w:hAnsi="Times New Roman"/>
          <w:bCs/>
          <w:color w:val="000000"/>
          <w:kern w:val="0"/>
          <w:sz w:val="24"/>
          <w:szCs w:val="24"/>
        </w:rPr>
        <w:t xml:space="preserve"> the NB and SB </w:t>
      </w:r>
      <w:r w:rsidR="00B66061">
        <w:rPr>
          <w:rFonts w:ascii="Times New Roman" w:hAnsi="Times New Roman"/>
          <w:bCs/>
          <w:color w:val="000000"/>
          <w:kern w:val="0"/>
          <w:sz w:val="24"/>
          <w:szCs w:val="24"/>
        </w:rPr>
        <w:t xml:space="preserve">varied </w:t>
      </w:r>
      <w:ins w:id="132" w:author="MANALO CERVINIA VELASCO" w:date="2016-05-24T11:42:00Z">
        <w:r w:rsidR="00E64265">
          <w:rPr>
            <w:rFonts w:ascii="Times New Roman" w:hAnsi="Times New Roman"/>
            <w:bCs/>
            <w:color w:val="000000"/>
            <w:kern w:val="0"/>
            <w:sz w:val="24"/>
            <w:szCs w:val="24"/>
          </w:rPr>
          <w:t xml:space="preserve">between </w:t>
        </w:r>
      </w:ins>
      <w:r w:rsidR="00F72F48" w:rsidRPr="0081704E">
        <w:rPr>
          <w:rFonts w:ascii="Times New Roman" w:hAnsi="Times New Roman"/>
          <w:sz w:val="24"/>
          <w:szCs w:val="24"/>
        </w:rPr>
        <w:t>319</w:t>
      </w:r>
      <w:r w:rsidR="00F72F48">
        <w:rPr>
          <w:rFonts w:ascii="Times New Roman" w:hAnsi="Times New Roman"/>
          <w:sz w:val="24"/>
          <w:szCs w:val="24"/>
        </w:rPr>
        <w:t xml:space="preserve">-919 and </w:t>
      </w:r>
      <w:r w:rsidR="00F72F48" w:rsidRPr="0081704E">
        <w:rPr>
          <w:rFonts w:ascii="Times New Roman" w:hAnsi="Times New Roman"/>
          <w:sz w:val="24"/>
          <w:szCs w:val="24"/>
        </w:rPr>
        <w:t>183</w:t>
      </w:r>
      <w:r w:rsidR="00F72F48">
        <w:rPr>
          <w:rFonts w:ascii="Times New Roman" w:hAnsi="Times New Roman"/>
          <w:sz w:val="24"/>
          <w:szCs w:val="24"/>
        </w:rPr>
        <w:t xml:space="preserve">-443 </w:t>
      </w:r>
      <w:proofErr w:type="spellStart"/>
      <w:r w:rsidR="00772918" w:rsidRPr="0081704E">
        <w:rPr>
          <w:rFonts w:ascii="Times New Roman" w:hAnsi="Times New Roman"/>
          <w:sz w:val="24"/>
          <w:szCs w:val="24"/>
        </w:rPr>
        <w:t>mgC</w:t>
      </w:r>
      <w:proofErr w:type="spellEnd"/>
      <w:r w:rsidR="00772918">
        <w:rPr>
          <w:rFonts w:ascii="Times New Roman" w:hAnsi="Times New Roman"/>
          <w:sz w:val="24"/>
          <w:szCs w:val="24"/>
        </w:rPr>
        <w:t>/</w:t>
      </w:r>
      <w:r w:rsidR="00772918" w:rsidRPr="0081704E">
        <w:rPr>
          <w:rFonts w:ascii="Times New Roman" w:hAnsi="Times New Roman"/>
          <w:sz w:val="24"/>
          <w:szCs w:val="24"/>
        </w:rPr>
        <w:t>m</w:t>
      </w:r>
      <w:r w:rsidR="00772918" w:rsidRPr="0081704E">
        <w:rPr>
          <w:rFonts w:ascii="Times New Roman" w:hAnsi="Times New Roman"/>
          <w:sz w:val="24"/>
          <w:szCs w:val="24"/>
          <w:vertAlign w:val="superscript"/>
        </w:rPr>
        <w:t>2</w:t>
      </w:r>
      <w:r w:rsidR="00772918">
        <w:rPr>
          <w:rFonts w:ascii="Times New Roman" w:hAnsi="Times New Roman"/>
          <w:sz w:val="24"/>
          <w:szCs w:val="24"/>
        </w:rPr>
        <w:t>/</w:t>
      </w:r>
      <w:r w:rsidR="00772918" w:rsidRPr="0081704E">
        <w:rPr>
          <w:rFonts w:ascii="Times New Roman" w:hAnsi="Times New Roman"/>
          <w:sz w:val="24"/>
          <w:szCs w:val="24"/>
        </w:rPr>
        <w:t>d</w:t>
      </w:r>
      <w:r w:rsidR="00772918">
        <w:rPr>
          <w:rFonts w:ascii="Times New Roman" w:hAnsi="Times New Roman"/>
          <w:sz w:val="24"/>
          <w:szCs w:val="24"/>
        </w:rPr>
        <w:t>, respectively</w:t>
      </w:r>
      <w:r w:rsidR="002238A3">
        <w:rPr>
          <w:rFonts w:ascii="Times New Roman" w:hAnsi="Times New Roman"/>
          <w:sz w:val="24"/>
          <w:szCs w:val="24"/>
        </w:rPr>
        <w:t xml:space="preserve">, and </w:t>
      </w:r>
      <w:r w:rsidR="00790F53">
        <w:rPr>
          <w:rFonts w:ascii="Times New Roman" w:hAnsi="Times New Roman"/>
          <w:sz w:val="24"/>
          <w:szCs w:val="24"/>
        </w:rPr>
        <w:t xml:space="preserve">increased </w:t>
      </w:r>
      <w:r w:rsidR="00296B45">
        <w:rPr>
          <w:rFonts w:ascii="Times New Roman" w:hAnsi="Times New Roman"/>
          <w:sz w:val="24"/>
          <w:szCs w:val="24"/>
        </w:rPr>
        <w:t>in</w:t>
      </w:r>
      <w:r w:rsidR="002238A3">
        <w:rPr>
          <w:rFonts w:ascii="Times New Roman" w:hAnsi="Times New Roman"/>
          <w:sz w:val="24"/>
          <w:szCs w:val="24"/>
        </w:rPr>
        <w:t xml:space="preserve"> </w:t>
      </w:r>
      <w:r w:rsidR="00E2630A">
        <w:rPr>
          <w:rFonts w:ascii="Times New Roman" w:hAnsi="Times New Roman"/>
          <w:sz w:val="24"/>
          <w:szCs w:val="24"/>
        </w:rPr>
        <w:t xml:space="preserve">the </w:t>
      </w:r>
      <w:r w:rsidR="002238A3">
        <w:rPr>
          <w:rFonts w:ascii="Times New Roman" w:hAnsi="Times New Roman"/>
          <w:sz w:val="24"/>
          <w:szCs w:val="24"/>
        </w:rPr>
        <w:t xml:space="preserve">NB </w:t>
      </w:r>
      <w:r w:rsidR="00126885">
        <w:rPr>
          <w:rFonts w:ascii="Times New Roman" w:hAnsi="Times New Roman"/>
          <w:sz w:val="24"/>
          <w:szCs w:val="24"/>
        </w:rPr>
        <w:t>during</w:t>
      </w:r>
      <w:r w:rsidR="00790F53">
        <w:rPr>
          <w:rFonts w:ascii="Times New Roman" w:hAnsi="Times New Roman"/>
          <w:sz w:val="24"/>
          <w:szCs w:val="24"/>
        </w:rPr>
        <w:t xml:space="preserve"> </w:t>
      </w:r>
      <w:r w:rsidR="00126885">
        <w:rPr>
          <w:rFonts w:ascii="Times New Roman" w:hAnsi="Times New Roman"/>
          <w:sz w:val="24"/>
          <w:szCs w:val="24"/>
        </w:rPr>
        <w:t>warm seasons</w:t>
      </w:r>
      <w:r w:rsidR="00125268">
        <w:rPr>
          <w:rFonts w:ascii="Times New Roman" w:hAnsi="Times New Roman"/>
          <w:sz w:val="24"/>
          <w:szCs w:val="24"/>
        </w:rPr>
        <w:t xml:space="preserve"> (Fig. 6(a))</w:t>
      </w:r>
      <w:r w:rsidR="005155FD">
        <w:rPr>
          <w:rFonts w:ascii="Times New Roman" w:hAnsi="Times New Roman"/>
          <w:sz w:val="24"/>
          <w:szCs w:val="24"/>
        </w:rPr>
        <w:t>.</w:t>
      </w:r>
      <w:r w:rsidR="00BB51AD">
        <w:rPr>
          <w:rFonts w:ascii="Times New Roman" w:hAnsi="Times New Roman"/>
          <w:sz w:val="24"/>
          <w:szCs w:val="24"/>
        </w:rPr>
        <w:t xml:space="preserve"> </w:t>
      </w:r>
      <w:r w:rsidR="005E2EFD">
        <w:rPr>
          <w:rFonts w:ascii="Times New Roman" w:hAnsi="Times New Roman"/>
          <w:sz w:val="24"/>
          <w:szCs w:val="24"/>
        </w:rPr>
        <w:t xml:space="preserve">The annual mean value </w:t>
      </w:r>
      <w:r w:rsidR="006C15B8">
        <w:rPr>
          <w:rFonts w:ascii="Times New Roman" w:hAnsi="Times New Roman"/>
          <w:sz w:val="24"/>
          <w:szCs w:val="24"/>
        </w:rPr>
        <w:t>in</w:t>
      </w:r>
      <w:r w:rsidR="00E2630A">
        <w:rPr>
          <w:rFonts w:ascii="Times New Roman" w:hAnsi="Times New Roman"/>
          <w:sz w:val="24"/>
          <w:szCs w:val="24"/>
        </w:rPr>
        <w:t xml:space="preserve"> the</w:t>
      </w:r>
      <w:r w:rsidR="005E2EFD">
        <w:rPr>
          <w:rFonts w:ascii="Times New Roman" w:hAnsi="Times New Roman"/>
          <w:sz w:val="24"/>
          <w:szCs w:val="24"/>
        </w:rPr>
        <w:t xml:space="preserve"> NB </w:t>
      </w:r>
      <w:r w:rsidR="00F72CDA">
        <w:rPr>
          <w:rFonts w:ascii="Times New Roman" w:hAnsi="Times New Roman"/>
          <w:sz w:val="24"/>
          <w:szCs w:val="24"/>
        </w:rPr>
        <w:t>(</w:t>
      </w:r>
      <w:r w:rsidR="00020A7D">
        <w:rPr>
          <w:rFonts w:ascii="Times New Roman" w:hAnsi="Times New Roman"/>
          <w:sz w:val="24"/>
          <w:szCs w:val="24"/>
        </w:rPr>
        <w:t>530</w:t>
      </w:r>
      <w:r w:rsidR="00020A7D" w:rsidRPr="0081704E">
        <w:rPr>
          <w:rFonts w:ascii="Times New Roman" w:hAnsi="Times New Roman"/>
          <w:sz w:val="24"/>
          <w:szCs w:val="24"/>
        </w:rPr>
        <w:t xml:space="preserve"> </w:t>
      </w:r>
      <w:proofErr w:type="spellStart"/>
      <w:r w:rsidR="00D853F9" w:rsidRPr="0081704E">
        <w:rPr>
          <w:rFonts w:ascii="Times New Roman" w:hAnsi="Times New Roman"/>
          <w:sz w:val="24"/>
          <w:szCs w:val="24"/>
        </w:rPr>
        <w:t>mgC</w:t>
      </w:r>
      <w:proofErr w:type="spellEnd"/>
      <w:r w:rsidR="00D853F9">
        <w:rPr>
          <w:rFonts w:ascii="Times New Roman" w:hAnsi="Times New Roman"/>
          <w:sz w:val="24"/>
          <w:szCs w:val="24"/>
        </w:rPr>
        <w:t>/</w:t>
      </w:r>
      <w:r w:rsidR="00D853F9" w:rsidRPr="0081704E">
        <w:rPr>
          <w:rFonts w:ascii="Times New Roman" w:hAnsi="Times New Roman"/>
          <w:sz w:val="24"/>
          <w:szCs w:val="24"/>
        </w:rPr>
        <w:t>m</w:t>
      </w:r>
      <w:r w:rsidR="00D853F9" w:rsidRPr="0081704E">
        <w:rPr>
          <w:rFonts w:ascii="Times New Roman" w:hAnsi="Times New Roman"/>
          <w:sz w:val="24"/>
          <w:szCs w:val="24"/>
          <w:vertAlign w:val="superscript"/>
        </w:rPr>
        <w:t>2</w:t>
      </w:r>
      <w:r w:rsidR="00D853F9">
        <w:rPr>
          <w:rFonts w:ascii="Times New Roman" w:hAnsi="Times New Roman"/>
          <w:sz w:val="24"/>
          <w:szCs w:val="24"/>
        </w:rPr>
        <w:t>/</w:t>
      </w:r>
      <w:r w:rsidR="00D853F9" w:rsidRPr="0081704E">
        <w:rPr>
          <w:rFonts w:ascii="Times New Roman" w:hAnsi="Times New Roman"/>
          <w:sz w:val="24"/>
          <w:szCs w:val="24"/>
        </w:rPr>
        <w:t>d</w:t>
      </w:r>
      <w:r w:rsidR="00F72CDA">
        <w:rPr>
          <w:rFonts w:ascii="Times New Roman" w:hAnsi="Times New Roman"/>
          <w:sz w:val="24"/>
          <w:szCs w:val="24"/>
        </w:rPr>
        <w:t xml:space="preserve">) </w:t>
      </w:r>
      <w:r w:rsidR="005E2EFD">
        <w:rPr>
          <w:rFonts w:ascii="Times New Roman" w:hAnsi="Times New Roman"/>
          <w:sz w:val="24"/>
          <w:szCs w:val="24"/>
        </w:rPr>
        <w:t xml:space="preserve">was </w:t>
      </w:r>
      <w:r w:rsidR="009D06E6">
        <w:rPr>
          <w:rFonts w:ascii="Times New Roman" w:hAnsi="Times New Roman"/>
          <w:sz w:val="24"/>
          <w:szCs w:val="24"/>
        </w:rPr>
        <w:t xml:space="preserve">1.7 times </w:t>
      </w:r>
      <w:r w:rsidR="005E2EFD">
        <w:rPr>
          <w:rFonts w:ascii="Times New Roman" w:hAnsi="Times New Roman"/>
          <w:sz w:val="24"/>
          <w:szCs w:val="24"/>
        </w:rPr>
        <w:t xml:space="preserve">higher than that of </w:t>
      </w:r>
      <w:r w:rsidR="00BC1CC9">
        <w:rPr>
          <w:rFonts w:ascii="Times New Roman" w:hAnsi="Times New Roman"/>
          <w:sz w:val="24"/>
          <w:szCs w:val="24"/>
        </w:rPr>
        <w:t xml:space="preserve">the </w:t>
      </w:r>
      <w:r w:rsidR="005E2EFD">
        <w:rPr>
          <w:rFonts w:ascii="Times New Roman" w:hAnsi="Times New Roman"/>
          <w:sz w:val="24"/>
          <w:szCs w:val="24"/>
        </w:rPr>
        <w:t>SB (</w:t>
      </w:r>
      <w:r w:rsidR="00EF319B">
        <w:rPr>
          <w:rFonts w:ascii="Times New Roman" w:hAnsi="Times New Roman"/>
          <w:sz w:val="24"/>
          <w:szCs w:val="24"/>
        </w:rPr>
        <w:t>313</w:t>
      </w:r>
      <w:r w:rsidR="00EF319B" w:rsidRPr="0081704E">
        <w:rPr>
          <w:rFonts w:ascii="Times New Roman" w:hAnsi="Times New Roman"/>
          <w:sz w:val="24"/>
          <w:szCs w:val="24"/>
        </w:rPr>
        <w:t xml:space="preserve"> </w:t>
      </w:r>
      <w:proofErr w:type="spellStart"/>
      <w:r w:rsidR="00EF319B" w:rsidRPr="0081704E">
        <w:rPr>
          <w:rFonts w:ascii="Times New Roman" w:hAnsi="Times New Roman"/>
          <w:sz w:val="24"/>
          <w:szCs w:val="24"/>
        </w:rPr>
        <w:t>mgC</w:t>
      </w:r>
      <w:proofErr w:type="spellEnd"/>
      <w:r w:rsidR="00EF319B">
        <w:rPr>
          <w:rFonts w:ascii="Times New Roman" w:hAnsi="Times New Roman"/>
          <w:sz w:val="24"/>
          <w:szCs w:val="24"/>
        </w:rPr>
        <w:t>/</w:t>
      </w:r>
      <w:r w:rsidR="00EF319B" w:rsidRPr="0081704E">
        <w:rPr>
          <w:rFonts w:ascii="Times New Roman" w:hAnsi="Times New Roman"/>
          <w:sz w:val="24"/>
          <w:szCs w:val="24"/>
        </w:rPr>
        <w:t>m</w:t>
      </w:r>
      <w:r w:rsidR="00EF319B" w:rsidRPr="0081704E">
        <w:rPr>
          <w:rFonts w:ascii="Times New Roman" w:hAnsi="Times New Roman"/>
          <w:sz w:val="24"/>
          <w:szCs w:val="24"/>
          <w:vertAlign w:val="superscript"/>
        </w:rPr>
        <w:t>2</w:t>
      </w:r>
      <w:r w:rsidR="00EF319B">
        <w:rPr>
          <w:rFonts w:ascii="Times New Roman" w:hAnsi="Times New Roman"/>
          <w:sz w:val="24"/>
          <w:szCs w:val="24"/>
        </w:rPr>
        <w:t>/</w:t>
      </w:r>
      <w:r w:rsidR="00EF319B" w:rsidRPr="0081704E">
        <w:rPr>
          <w:rFonts w:ascii="Times New Roman" w:hAnsi="Times New Roman"/>
          <w:sz w:val="24"/>
          <w:szCs w:val="24"/>
        </w:rPr>
        <w:t>d</w:t>
      </w:r>
      <w:r w:rsidR="005E2EFD">
        <w:rPr>
          <w:rFonts w:ascii="Times New Roman" w:hAnsi="Times New Roman"/>
          <w:sz w:val="24"/>
          <w:szCs w:val="24"/>
        </w:rPr>
        <w:t xml:space="preserve">). </w:t>
      </w:r>
      <w:r w:rsidR="00B53AF3">
        <w:rPr>
          <w:rFonts w:ascii="Times New Roman" w:hAnsi="Times New Roman"/>
          <w:sz w:val="24"/>
          <w:szCs w:val="24"/>
        </w:rPr>
        <w:t xml:space="preserve">The </w:t>
      </w:r>
      <w:r w:rsidR="00B53AF3">
        <w:rPr>
          <w:rFonts w:ascii="Times New Roman" w:hAnsi="Times New Roman"/>
          <w:bCs/>
          <w:color w:val="000000"/>
          <w:kern w:val="0"/>
          <w:sz w:val="24"/>
          <w:szCs w:val="24"/>
        </w:rPr>
        <w:t xml:space="preserve">secondary productions </w:t>
      </w:r>
      <w:r w:rsidR="00AC0727">
        <w:rPr>
          <w:rFonts w:ascii="Times New Roman" w:hAnsi="Times New Roman"/>
          <w:bCs/>
          <w:color w:val="000000"/>
          <w:kern w:val="0"/>
          <w:sz w:val="24"/>
          <w:szCs w:val="24"/>
        </w:rPr>
        <w:t xml:space="preserve">of the </w:t>
      </w:r>
      <w:r w:rsidR="00AC0727" w:rsidRPr="00A622A4">
        <w:rPr>
          <w:rFonts w:ascii="Times New Roman" w:hAnsi="Times New Roman"/>
          <w:bCs/>
          <w:color w:val="000000"/>
          <w:kern w:val="0"/>
          <w:sz w:val="24"/>
          <w:szCs w:val="24"/>
        </w:rPr>
        <w:t>net zooplanktons</w:t>
      </w:r>
      <w:r w:rsidR="00B45E2F">
        <w:rPr>
          <w:rFonts w:ascii="Times New Roman" w:hAnsi="Times New Roman"/>
          <w:bCs/>
          <w:color w:val="000000"/>
          <w:kern w:val="0"/>
          <w:sz w:val="24"/>
          <w:szCs w:val="24"/>
        </w:rPr>
        <w:t xml:space="preserve"> </w:t>
      </w:r>
      <w:r w:rsidR="00216764">
        <w:rPr>
          <w:rFonts w:ascii="Times New Roman" w:hAnsi="Times New Roman"/>
          <w:bCs/>
          <w:color w:val="000000"/>
          <w:kern w:val="0"/>
          <w:sz w:val="24"/>
          <w:szCs w:val="24"/>
        </w:rPr>
        <w:t xml:space="preserve">in the NB and </w:t>
      </w:r>
      <w:r w:rsidR="00E2630A">
        <w:rPr>
          <w:rFonts w:ascii="Times New Roman" w:hAnsi="Times New Roman"/>
          <w:bCs/>
          <w:color w:val="000000"/>
          <w:kern w:val="0"/>
          <w:sz w:val="24"/>
          <w:szCs w:val="24"/>
        </w:rPr>
        <w:t xml:space="preserve">the </w:t>
      </w:r>
      <w:r w:rsidR="00216764">
        <w:rPr>
          <w:rFonts w:ascii="Times New Roman" w:hAnsi="Times New Roman"/>
          <w:bCs/>
          <w:color w:val="000000"/>
          <w:kern w:val="0"/>
          <w:sz w:val="24"/>
          <w:szCs w:val="24"/>
        </w:rPr>
        <w:t xml:space="preserve">SB </w:t>
      </w:r>
      <w:r w:rsidR="005C04CF">
        <w:rPr>
          <w:rFonts w:ascii="Times New Roman" w:hAnsi="Times New Roman"/>
          <w:bCs/>
          <w:color w:val="000000"/>
          <w:kern w:val="0"/>
          <w:sz w:val="24"/>
          <w:szCs w:val="24"/>
        </w:rPr>
        <w:t xml:space="preserve">fluctuated </w:t>
      </w:r>
      <w:r w:rsidR="003B4157">
        <w:rPr>
          <w:rFonts w:ascii="Times New Roman" w:hAnsi="Times New Roman"/>
          <w:sz w:val="24"/>
          <w:szCs w:val="24"/>
        </w:rPr>
        <w:t>8-27</w:t>
      </w:r>
      <w:r w:rsidR="00A84A7F">
        <w:rPr>
          <w:rFonts w:ascii="Times New Roman" w:hAnsi="Times New Roman"/>
          <w:sz w:val="24"/>
          <w:szCs w:val="24"/>
        </w:rPr>
        <w:t xml:space="preserve"> and </w:t>
      </w:r>
      <w:r w:rsidR="003B4157">
        <w:rPr>
          <w:rFonts w:ascii="Times New Roman" w:hAnsi="Times New Roman"/>
          <w:sz w:val="24"/>
          <w:szCs w:val="24"/>
        </w:rPr>
        <w:t>15-56</w:t>
      </w:r>
      <w:r w:rsidR="00A84A7F">
        <w:rPr>
          <w:rFonts w:ascii="Times New Roman" w:hAnsi="Times New Roman"/>
          <w:sz w:val="24"/>
          <w:szCs w:val="24"/>
        </w:rPr>
        <w:t xml:space="preserve"> </w:t>
      </w:r>
      <w:proofErr w:type="spellStart"/>
      <w:r w:rsidR="00A84A7F" w:rsidRPr="0081704E">
        <w:rPr>
          <w:rFonts w:ascii="Times New Roman" w:hAnsi="Times New Roman"/>
          <w:sz w:val="24"/>
          <w:szCs w:val="24"/>
        </w:rPr>
        <w:t>mgC</w:t>
      </w:r>
      <w:proofErr w:type="spellEnd"/>
      <w:r w:rsidR="00A84A7F">
        <w:rPr>
          <w:rFonts w:ascii="Times New Roman" w:hAnsi="Times New Roman"/>
          <w:sz w:val="24"/>
          <w:szCs w:val="24"/>
        </w:rPr>
        <w:t>/</w:t>
      </w:r>
      <w:r w:rsidR="00A84A7F" w:rsidRPr="0081704E">
        <w:rPr>
          <w:rFonts w:ascii="Times New Roman" w:hAnsi="Times New Roman"/>
          <w:sz w:val="24"/>
          <w:szCs w:val="24"/>
        </w:rPr>
        <w:t>m</w:t>
      </w:r>
      <w:r w:rsidR="00A84A7F" w:rsidRPr="0081704E">
        <w:rPr>
          <w:rFonts w:ascii="Times New Roman" w:hAnsi="Times New Roman"/>
          <w:sz w:val="24"/>
          <w:szCs w:val="24"/>
          <w:vertAlign w:val="superscript"/>
        </w:rPr>
        <w:t>2</w:t>
      </w:r>
      <w:r w:rsidR="00A84A7F">
        <w:rPr>
          <w:rFonts w:ascii="Times New Roman" w:hAnsi="Times New Roman"/>
          <w:sz w:val="24"/>
          <w:szCs w:val="24"/>
        </w:rPr>
        <w:t>/</w:t>
      </w:r>
      <w:r w:rsidR="00A84A7F" w:rsidRPr="0081704E">
        <w:rPr>
          <w:rFonts w:ascii="Times New Roman" w:hAnsi="Times New Roman"/>
          <w:sz w:val="24"/>
          <w:szCs w:val="24"/>
        </w:rPr>
        <w:t>d</w:t>
      </w:r>
      <w:r w:rsidR="00A84A7F">
        <w:rPr>
          <w:rFonts w:ascii="Times New Roman" w:hAnsi="Times New Roman"/>
          <w:sz w:val="24"/>
          <w:szCs w:val="24"/>
        </w:rPr>
        <w:t>, respectively</w:t>
      </w:r>
      <w:r w:rsidR="00BE79ED">
        <w:rPr>
          <w:rFonts w:ascii="Times New Roman" w:hAnsi="Times New Roman"/>
          <w:sz w:val="24"/>
          <w:szCs w:val="24"/>
        </w:rPr>
        <w:t xml:space="preserve">, and tended to increase </w:t>
      </w:r>
      <w:r w:rsidR="00B76E0A">
        <w:rPr>
          <w:rFonts w:ascii="Times New Roman" w:hAnsi="Times New Roman"/>
          <w:sz w:val="24"/>
          <w:szCs w:val="24"/>
        </w:rPr>
        <w:t>during warm seasons</w:t>
      </w:r>
      <w:r w:rsidR="00125268">
        <w:rPr>
          <w:rFonts w:ascii="Times New Roman" w:hAnsi="Times New Roman"/>
          <w:sz w:val="24"/>
          <w:szCs w:val="24"/>
        </w:rPr>
        <w:t xml:space="preserve"> (</w:t>
      </w:r>
      <w:r w:rsidR="004023B0">
        <w:rPr>
          <w:rFonts w:ascii="Times New Roman" w:hAnsi="Times New Roman"/>
          <w:sz w:val="24"/>
          <w:szCs w:val="24"/>
        </w:rPr>
        <w:t>Fig. 6(b)</w:t>
      </w:r>
      <w:r w:rsidR="00125268">
        <w:rPr>
          <w:rFonts w:ascii="Times New Roman" w:hAnsi="Times New Roman"/>
          <w:sz w:val="24"/>
          <w:szCs w:val="24"/>
        </w:rPr>
        <w:t>)</w:t>
      </w:r>
      <w:r w:rsidR="00B76E0A">
        <w:rPr>
          <w:rFonts w:ascii="Times New Roman" w:hAnsi="Times New Roman"/>
          <w:sz w:val="24"/>
          <w:szCs w:val="24"/>
        </w:rPr>
        <w:t>.</w:t>
      </w:r>
      <w:r w:rsidR="00532D05">
        <w:rPr>
          <w:rFonts w:ascii="Times New Roman" w:hAnsi="Times New Roman"/>
          <w:sz w:val="24"/>
          <w:szCs w:val="24"/>
        </w:rPr>
        <w:t xml:space="preserve"> </w:t>
      </w:r>
      <w:r w:rsidR="007E42E1">
        <w:rPr>
          <w:rFonts w:ascii="Times New Roman" w:hAnsi="Times New Roman"/>
          <w:sz w:val="24"/>
          <w:szCs w:val="24"/>
        </w:rPr>
        <w:t xml:space="preserve">The annual mean value in </w:t>
      </w:r>
      <w:r w:rsidR="00E2630A">
        <w:rPr>
          <w:rFonts w:ascii="Times New Roman" w:hAnsi="Times New Roman"/>
          <w:sz w:val="24"/>
          <w:szCs w:val="24"/>
        </w:rPr>
        <w:t xml:space="preserve">the </w:t>
      </w:r>
      <w:r w:rsidR="007E42E1">
        <w:rPr>
          <w:rFonts w:ascii="Times New Roman" w:hAnsi="Times New Roman"/>
          <w:sz w:val="24"/>
          <w:szCs w:val="24"/>
        </w:rPr>
        <w:t>SB (</w:t>
      </w:r>
      <w:r w:rsidR="007E42E1" w:rsidRPr="0081704E">
        <w:rPr>
          <w:rFonts w:ascii="Times New Roman" w:hAnsi="Times New Roman"/>
          <w:sz w:val="24"/>
          <w:szCs w:val="24"/>
        </w:rPr>
        <w:t xml:space="preserve">28 </w:t>
      </w:r>
      <w:proofErr w:type="spellStart"/>
      <w:r w:rsidR="007E42E1" w:rsidRPr="0081704E">
        <w:rPr>
          <w:rFonts w:ascii="Times New Roman" w:hAnsi="Times New Roman"/>
          <w:sz w:val="24"/>
          <w:szCs w:val="24"/>
        </w:rPr>
        <w:t>mgC</w:t>
      </w:r>
      <w:proofErr w:type="spellEnd"/>
      <w:r w:rsidR="007E42E1">
        <w:rPr>
          <w:rFonts w:ascii="Times New Roman" w:hAnsi="Times New Roman"/>
          <w:sz w:val="24"/>
          <w:szCs w:val="24"/>
        </w:rPr>
        <w:t>/</w:t>
      </w:r>
      <w:r w:rsidR="007E42E1" w:rsidRPr="0081704E">
        <w:rPr>
          <w:rFonts w:ascii="Times New Roman" w:hAnsi="Times New Roman"/>
          <w:sz w:val="24"/>
          <w:szCs w:val="24"/>
        </w:rPr>
        <w:t>m</w:t>
      </w:r>
      <w:r w:rsidR="007E42E1" w:rsidRPr="0081704E">
        <w:rPr>
          <w:rFonts w:ascii="Times New Roman" w:hAnsi="Times New Roman"/>
          <w:sz w:val="24"/>
          <w:szCs w:val="24"/>
          <w:vertAlign w:val="superscript"/>
        </w:rPr>
        <w:t>2</w:t>
      </w:r>
      <w:r w:rsidR="007E42E1">
        <w:rPr>
          <w:rFonts w:ascii="Times New Roman" w:hAnsi="Times New Roman"/>
          <w:sz w:val="24"/>
          <w:szCs w:val="24"/>
        </w:rPr>
        <w:t>/</w:t>
      </w:r>
      <w:r w:rsidR="007E42E1" w:rsidRPr="0081704E">
        <w:rPr>
          <w:rFonts w:ascii="Times New Roman" w:hAnsi="Times New Roman"/>
          <w:sz w:val="24"/>
          <w:szCs w:val="24"/>
        </w:rPr>
        <w:t>d</w:t>
      </w:r>
      <w:r w:rsidR="007E42E1">
        <w:rPr>
          <w:rFonts w:ascii="Times New Roman" w:hAnsi="Times New Roman"/>
          <w:sz w:val="24"/>
          <w:szCs w:val="24"/>
        </w:rPr>
        <w:t xml:space="preserve">) was </w:t>
      </w:r>
      <w:r w:rsidR="002D7FCF">
        <w:rPr>
          <w:rFonts w:ascii="Times New Roman" w:hAnsi="Times New Roman"/>
          <w:sz w:val="24"/>
          <w:szCs w:val="24"/>
        </w:rPr>
        <w:t>twice</w:t>
      </w:r>
      <w:r w:rsidR="007E42E1">
        <w:rPr>
          <w:rFonts w:ascii="Times New Roman" w:hAnsi="Times New Roman"/>
          <w:sz w:val="24"/>
          <w:szCs w:val="24"/>
        </w:rPr>
        <w:t xml:space="preserve"> </w:t>
      </w:r>
      <w:r w:rsidR="00B41519">
        <w:rPr>
          <w:rFonts w:ascii="Times New Roman" w:hAnsi="Times New Roman"/>
          <w:sz w:val="24"/>
          <w:szCs w:val="24"/>
        </w:rPr>
        <w:t>as high as</w:t>
      </w:r>
      <w:r w:rsidR="007E42E1">
        <w:rPr>
          <w:rFonts w:ascii="Times New Roman" w:hAnsi="Times New Roman"/>
          <w:sz w:val="24"/>
          <w:szCs w:val="24"/>
        </w:rPr>
        <w:t xml:space="preserve"> that of the </w:t>
      </w:r>
      <w:r w:rsidR="00635105">
        <w:rPr>
          <w:rFonts w:ascii="Times New Roman" w:hAnsi="Times New Roman"/>
          <w:sz w:val="24"/>
          <w:szCs w:val="24"/>
        </w:rPr>
        <w:t>N</w:t>
      </w:r>
      <w:r w:rsidR="007E42E1">
        <w:rPr>
          <w:rFonts w:ascii="Times New Roman" w:hAnsi="Times New Roman"/>
          <w:sz w:val="24"/>
          <w:szCs w:val="24"/>
        </w:rPr>
        <w:t>B (</w:t>
      </w:r>
      <w:r w:rsidR="00635105" w:rsidRPr="0081704E">
        <w:rPr>
          <w:rFonts w:ascii="Times New Roman" w:hAnsi="Times New Roman"/>
          <w:sz w:val="24"/>
          <w:szCs w:val="24"/>
        </w:rPr>
        <w:t>14</w:t>
      </w:r>
      <w:r w:rsidR="007E42E1" w:rsidRPr="0081704E">
        <w:rPr>
          <w:rFonts w:ascii="Times New Roman" w:hAnsi="Times New Roman"/>
          <w:sz w:val="24"/>
          <w:szCs w:val="24"/>
        </w:rPr>
        <w:t xml:space="preserve"> </w:t>
      </w:r>
      <w:proofErr w:type="spellStart"/>
      <w:r w:rsidR="007E42E1" w:rsidRPr="0081704E">
        <w:rPr>
          <w:rFonts w:ascii="Times New Roman" w:hAnsi="Times New Roman"/>
          <w:sz w:val="24"/>
          <w:szCs w:val="24"/>
        </w:rPr>
        <w:t>mgC</w:t>
      </w:r>
      <w:proofErr w:type="spellEnd"/>
      <w:r w:rsidR="007E42E1">
        <w:rPr>
          <w:rFonts w:ascii="Times New Roman" w:hAnsi="Times New Roman"/>
          <w:sz w:val="24"/>
          <w:szCs w:val="24"/>
        </w:rPr>
        <w:t>/</w:t>
      </w:r>
      <w:r w:rsidR="007E42E1" w:rsidRPr="0081704E">
        <w:rPr>
          <w:rFonts w:ascii="Times New Roman" w:hAnsi="Times New Roman"/>
          <w:sz w:val="24"/>
          <w:szCs w:val="24"/>
        </w:rPr>
        <w:t>m</w:t>
      </w:r>
      <w:r w:rsidR="007E42E1" w:rsidRPr="0081704E">
        <w:rPr>
          <w:rFonts w:ascii="Times New Roman" w:hAnsi="Times New Roman"/>
          <w:sz w:val="24"/>
          <w:szCs w:val="24"/>
          <w:vertAlign w:val="superscript"/>
        </w:rPr>
        <w:t>2</w:t>
      </w:r>
      <w:r w:rsidR="007E42E1">
        <w:rPr>
          <w:rFonts w:ascii="Times New Roman" w:hAnsi="Times New Roman"/>
          <w:sz w:val="24"/>
          <w:szCs w:val="24"/>
        </w:rPr>
        <w:t>/</w:t>
      </w:r>
      <w:r w:rsidR="007E42E1" w:rsidRPr="0081704E">
        <w:rPr>
          <w:rFonts w:ascii="Times New Roman" w:hAnsi="Times New Roman"/>
          <w:sz w:val="24"/>
          <w:szCs w:val="24"/>
        </w:rPr>
        <w:t>d</w:t>
      </w:r>
      <w:r w:rsidR="00683A25">
        <w:rPr>
          <w:rFonts w:ascii="Times New Roman" w:hAnsi="Times New Roman"/>
          <w:sz w:val="24"/>
          <w:szCs w:val="24"/>
        </w:rPr>
        <w:t xml:space="preserve">), </w:t>
      </w:r>
      <w:r w:rsidR="00F91A56">
        <w:rPr>
          <w:rFonts w:ascii="Times New Roman" w:hAnsi="Times New Roman"/>
          <w:sz w:val="24"/>
          <w:szCs w:val="24"/>
        </w:rPr>
        <w:t xml:space="preserve">and indicated </w:t>
      </w:r>
      <w:r w:rsidR="00BF3BF8">
        <w:rPr>
          <w:rFonts w:ascii="Times New Roman" w:hAnsi="Times New Roman"/>
          <w:sz w:val="24"/>
          <w:szCs w:val="24"/>
        </w:rPr>
        <w:t>different spa</w:t>
      </w:r>
      <w:r w:rsidR="00621479">
        <w:rPr>
          <w:rFonts w:ascii="Times New Roman" w:hAnsi="Times New Roman"/>
          <w:sz w:val="24"/>
          <w:szCs w:val="24"/>
        </w:rPr>
        <w:t>t</w:t>
      </w:r>
      <w:r w:rsidR="00BF3BF8">
        <w:rPr>
          <w:rFonts w:ascii="Times New Roman" w:hAnsi="Times New Roman"/>
          <w:sz w:val="24"/>
          <w:szCs w:val="24"/>
        </w:rPr>
        <w:t>ial</w:t>
      </w:r>
      <w:r w:rsidR="00FB3C4A">
        <w:rPr>
          <w:rFonts w:ascii="Times New Roman" w:hAnsi="Times New Roman"/>
          <w:sz w:val="24"/>
          <w:szCs w:val="24"/>
        </w:rPr>
        <w:t xml:space="preserve"> </w:t>
      </w:r>
      <w:r w:rsidR="00073569">
        <w:rPr>
          <w:rFonts w:ascii="Times New Roman" w:hAnsi="Times New Roman"/>
          <w:sz w:val="24"/>
          <w:szCs w:val="24"/>
        </w:rPr>
        <w:t>pa</w:t>
      </w:r>
      <w:r w:rsidR="005E27ED">
        <w:rPr>
          <w:rFonts w:ascii="Times New Roman" w:hAnsi="Times New Roman"/>
          <w:sz w:val="24"/>
          <w:szCs w:val="24"/>
        </w:rPr>
        <w:t>ttern</w:t>
      </w:r>
      <w:r w:rsidR="001C5763">
        <w:rPr>
          <w:rFonts w:ascii="Times New Roman" w:hAnsi="Times New Roman"/>
          <w:sz w:val="24"/>
          <w:szCs w:val="24"/>
        </w:rPr>
        <w:t xml:space="preserve"> </w:t>
      </w:r>
      <w:r w:rsidR="00D05658">
        <w:rPr>
          <w:rFonts w:ascii="Times New Roman" w:hAnsi="Times New Roman"/>
          <w:sz w:val="24"/>
          <w:szCs w:val="24"/>
        </w:rPr>
        <w:t>compar</w:t>
      </w:r>
      <w:ins w:id="133" w:author="MANALO CERVINIA VELASCO" w:date="2016-05-24T11:43:00Z">
        <w:r w:rsidR="006B1E96">
          <w:rPr>
            <w:rFonts w:ascii="Times New Roman" w:hAnsi="Times New Roman"/>
            <w:sz w:val="24"/>
            <w:szCs w:val="24"/>
          </w:rPr>
          <w:t>ed</w:t>
        </w:r>
      </w:ins>
      <w:r w:rsidR="00D05658">
        <w:rPr>
          <w:rFonts w:ascii="Times New Roman" w:hAnsi="Times New Roman"/>
          <w:sz w:val="24"/>
          <w:szCs w:val="24"/>
        </w:rPr>
        <w:t xml:space="preserve"> </w:t>
      </w:r>
      <w:r w:rsidR="00FC62F9">
        <w:rPr>
          <w:rFonts w:ascii="Times New Roman" w:hAnsi="Times New Roman"/>
          <w:sz w:val="24"/>
          <w:szCs w:val="24"/>
        </w:rPr>
        <w:t xml:space="preserve">to the </w:t>
      </w:r>
      <w:r w:rsidR="00FC62F9" w:rsidRPr="00A622A4">
        <w:rPr>
          <w:rFonts w:ascii="Times New Roman" w:hAnsi="Times New Roman"/>
          <w:bCs/>
          <w:color w:val="000000"/>
          <w:kern w:val="0"/>
          <w:sz w:val="24"/>
          <w:szCs w:val="24"/>
        </w:rPr>
        <w:t>primary production</w:t>
      </w:r>
      <w:r w:rsidR="00AB385C">
        <w:rPr>
          <w:rFonts w:ascii="Times New Roman" w:hAnsi="Times New Roman"/>
          <w:sz w:val="24"/>
          <w:szCs w:val="24"/>
        </w:rPr>
        <w:t>.</w:t>
      </w:r>
      <w:r w:rsidR="00A83D31">
        <w:rPr>
          <w:rFonts w:ascii="Times New Roman" w:hAnsi="Times New Roman"/>
          <w:sz w:val="24"/>
          <w:szCs w:val="24"/>
        </w:rPr>
        <w:t xml:space="preserve"> </w:t>
      </w:r>
      <w:r w:rsidR="003E4421">
        <w:rPr>
          <w:rFonts w:ascii="Times New Roman" w:hAnsi="Times New Roman"/>
          <w:sz w:val="24"/>
          <w:szCs w:val="24"/>
        </w:rPr>
        <w:t xml:space="preserve">The </w:t>
      </w:r>
      <w:r w:rsidR="003E4421">
        <w:rPr>
          <w:rFonts w:ascii="Times New Roman" w:hAnsi="Times New Roman"/>
          <w:bCs/>
          <w:color w:val="000000"/>
          <w:kern w:val="0"/>
          <w:sz w:val="24"/>
          <w:szCs w:val="24"/>
        </w:rPr>
        <w:t xml:space="preserve">secondary productions of the </w:t>
      </w:r>
      <w:r w:rsidR="003B1FE1">
        <w:rPr>
          <w:rFonts w:ascii="Times New Roman" w:hAnsi="Times New Roman"/>
          <w:bCs/>
          <w:color w:val="000000"/>
          <w:kern w:val="0"/>
          <w:sz w:val="24"/>
          <w:szCs w:val="24"/>
        </w:rPr>
        <w:t>oyster</w:t>
      </w:r>
      <w:r w:rsidR="003E4421" w:rsidRPr="00A622A4">
        <w:rPr>
          <w:rFonts w:ascii="Times New Roman" w:hAnsi="Times New Roman"/>
          <w:bCs/>
          <w:color w:val="000000"/>
          <w:kern w:val="0"/>
          <w:sz w:val="24"/>
          <w:szCs w:val="24"/>
        </w:rPr>
        <w:t>s</w:t>
      </w:r>
      <w:r w:rsidR="003E4421">
        <w:rPr>
          <w:rFonts w:ascii="Times New Roman" w:hAnsi="Times New Roman"/>
          <w:bCs/>
          <w:color w:val="000000"/>
          <w:kern w:val="0"/>
          <w:sz w:val="24"/>
          <w:szCs w:val="24"/>
        </w:rPr>
        <w:t xml:space="preserve"> </w:t>
      </w:r>
      <w:r w:rsidR="002730F5">
        <w:rPr>
          <w:rFonts w:ascii="Times New Roman" w:hAnsi="Times New Roman"/>
          <w:bCs/>
          <w:color w:val="000000"/>
          <w:kern w:val="0"/>
          <w:sz w:val="24"/>
          <w:szCs w:val="24"/>
        </w:rPr>
        <w:t>also increased</w:t>
      </w:r>
      <w:r w:rsidR="002730F5" w:rsidRPr="002730F5">
        <w:rPr>
          <w:rFonts w:ascii="Times New Roman" w:hAnsi="Times New Roman"/>
          <w:sz w:val="24"/>
          <w:szCs w:val="24"/>
        </w:rPr>
        <w:t xml:space="preserve"> </w:t>
      </w:r>
      <w:r w:rsidR="002730F5">
        <w:rPr>
          <w:rFonts w:ascii="Times New Roman" w:hAnsi="Times New Roman"/>
          <w:sz w:val="24"/>
          <w:szCs w:val="24"/>
        </w:rPr>
        <w:t>during warm seasons (</w:t>
      </w:r>
      <w:r w:rsidR="00FC4ED8">
        <w:rPr>
          <w:rFonts w:ascii="Times New Roman" w:hAnsi="Times New Roman"/>
          <w:sz w:val="24"/>
          <w:szCs w:val="24"/>
        </w:rPr>
        <w:t>Fig. 6(c)</w:t>
      </w:r>
      <w:r w:rsidR="002730F5">
        <w:rPr>
          <w:rFonts w:ascii="Times New Roman" w:hAnsi="Times New Roman"/>
          <w:sz w:val="24"/>
          <w:szCs w:val="24"/>
        </w:rPr>
        <w:t>)</w:t>
      </w:r>
      <w:r w:rsidR="00EC604E">
        <w:rPr>
          <w:rFonts w:ascii="Times New Roman" w:hAnsi="Times New Roman"/>
          <w:bCs/>
          <w:color w:val="000000"/>
          <w:kern w:val="0"/>
          <w:sz w:val="24"/>
          <w:szCs w:val="24"/>
        </w:rPr>
        <w:t>, and</w:t>
      </w:r>
      <w:r w:rsidR="00172E25">
        <w:rPr>
          <w:rFonts w:ascii="Times New Roman" w:hAnsi="Times New Roman"/>
          <w:bCs/>
          <w:color w:val="000000"/>
          <w:kern w:val="0"/>
          <w:sz w:val="24"/>
          <w:szCs w:val="24"/>
        </w:rPr>
        <w:t xml:space="preserve"> tended to </w:t>
      </w:r>
      <w:r w:rsidR="00CA16A8">
        <w:rPr>
          <w:rFonts w:ascii="Times New Roman" w:hAnsi="Times New Roman"/>
          <w:bCs/>
          <w:color w:val="000000"/>
          <w:kern w:val="0"/>
          <w:sz w:val="24"/>
          <w:szCs w:val="24"/>
        </w:rPr>
        <w:t xml:space="preserve">be </w:t>
      </w:r>
      <w:r w:rsidR="000C500C">
        <w:rPr>
          <w:rFonts w:ascii="Times New Roman" w:hAnsi="Times New Roman"/>
          <w:bCs/>
          <w:color w:val="000000"/>
          <w:kern w:val="0"/>
          <w:sz w:val="24"/>
          <w:szCs w:val="24"/>
        </w:rPr>
        <w:t>high</w:t>
      </w:r>
      <w:r w:rsidR="00172E25">
        <w:rPr>
          <w:rFonts w:ascii="Times New Roman" w:hAnsi="Times New Roman"/>
          <w:bCs/>
          <w:color w:val="000000"/>
          <w:kern w:val="0"/>
          <w:sz w:val="24"/>
          <w:szCs w:val="24"/>
        </w:rPr>
        <w:t xml:space="preserve"> in </w:t>
      </w:r>
      <w:r w:rsidR="00E2630A">
        <w:rPr>
          <w:rFonts w:ascii="Times New Roman" w:hAnsi="Times New Roman"/>
          <w:bCs/>
          <w:color w:val="000000"/>
          <w:kern w:val="0"/>
          <w:sz w:val="24"/>
          <w:szCs w:val="24"/>
        </w:rPr>
        <w:t xml:space="preserve">the </w:t>
      </w:r>
      <w:r w:rsidR="00172E25">
        <w:rPr>
          <w:rFonts w:ascii="Times New Roman" w:hAnsi="Times New Roman"/>
          <w:bCs/>
          <w:color w:val="000000"/>
          <w:kern w:val="0"/>
          <w:sz w:val="24"/>
          <w:szCs w:val="24"/>
        </w:rPr>
        <w:t>NB</w:t>
      </w:r>
      <w:r w:rsidR="00CE27E5">
        <w:rPr>
          <w:rFonts w:ascii="Times New Roman" w:hAnsi="Times New Roman"/>
          <w:bCs/>
          <w:color w:val="000000"/>
          <w:kern w:val="0"/>
          <w:sz w:val="24"/>
          <w:szCs w:val="24"/>
        </w:rPr>
        <w:t xml:space="preserve"> where </w:t>
      </w:r>
      <w:ins w:id="134" w:author="MANALO CERVINIA VELASCO" w:date="2016-05-24T11:43:00Z">
        <w:r w:rsidR="00C64F10">
          <w:rPr>
            <w:rFonts w:ascii="Times New Roman" w:hAnsi="Times New Roman"/>
            <w:sz w:val="24"/>
            <w:szCs w:val="24"/>
          </w:rPr>
          <w:t xml:space="preserve">there are </w:t>
        </w:r>
      </w:ins>
      <w:r w:rsidR="00CE27E5" w:rsidRPr="003177C8">
        <w:rPr>
          <w:rFonts w:ascii="Times New Roman" w:hAnsi="Times New Roman"/>
          <w:sz w:val="24"/>
          <w:szCs w:val="24"/>
        </w:rPr>
        <w:t xml:space="preserve">many rafts </w:t>
      </w:r>
      <w:ins w:id="135" w:author="MANALO CERVINIA VELASCO" w:date="2016-05-24T11:43:00Z">
        <w:r w:rsidR="00C64F10">
          <w:rPr>
            <w:rFonts w:ascii="Times New Roman" w:hAnsi="Times New Roman"/>
            <w:sz w:val="24"/>
            <w:szCs w:val="24"/>
          </w:rPr>
          <w:t xml:space="preserve">used </w:t>
        </w:r>
      </w:ins>
      <w:r w:rsidR="00CE27E5" w:rsidRPr="003177C8">
        <w:rPr>
          <w:rFonts w:ascii="Times New Roman" w:hAnsi="Times New Roman"/>
          <w:sz w:val="24"/>
          <w:szCs w:val="24"/>
        </w:rPr>
        <w:t xml:space="preserve">for </w:t>
      </w:r>
      <w:r w:rsidR="00E9675E">
        <w:rPr>
          <w:rFonts w:ascii="Times New Roman" w:hAnsi="Times New Roman"/>
          <w:sz w:val="24"/>
          <w:szCs w:val="24"/>
        </w:rPr>
        <w:t xml:space="preserve">oyster </w:t>
      </w:r>
      <w:r w:rsidR="00CE27E5" w:rsidRPr="003177C8">
        <w:rPr>
          <w:rFonts w:ascii="Times New Roman" w:hAnsi="Times New Roman"/>
          <w:sz w:val="24"/>
          <w:szCs w:val="24"/>
        </w:rPr>
        <w:t>farming</w:t>
      </w:r>
      <w:r w:rsidR="00632F29">
        <w:rPr>
          <w:rFonts w:ascii="Times New Roman" w:hAnsi="Times New Roman"/>
          <w:bCs/>
          <w:color w:val="000000"/>
          <w:kern w:val="0"/>
          <w:sz w:val="24"/>
          <w:szCs w:val="24"/>
        </w:rPr>
        <w:t>.</w:t>
      </w:r>
      <w:r w:rsidR="00CE6BCF">
        <w:rPr>
          <w:rFonts w:ascii="Times New Roman" w:hAnsi="Times New Roman"/>
          <w:bCs/>
          <w:color w:val="000000"/>
          <w:kern w:val="0"/>
          <w:sz w:val="24"/>
          <w:szCs w:val="24"/>
        </w:rPr>
        <w:t xml:space="preserve"> However, </w:t>
      </w:r>
      <w:r w:rsidR="00720339">
        <w:rPr>
          <w:rFonts w:ascii="Times New Roman" w:hAnsi="Times New Roman"/>
          <w:bCs/>
          <w:color w:val="000000"/>
          <w:kern w:val="0"/>
          <w:sz w:val="24"/>
          <w:szCs w:val="24"/>
        </w:rPr>
        <w:t>the</w:t>
      </w:r>
      <w:r w:rsidR="00790644">
        <w:rPr>
          <w:rFonts w:ascii="Times New Roman" w:hAnsi="Times New Roman"/>
          <w:bCs/>
          <w:color w:val="000000"/>
          <w:kern w:val="0"/>
          <w:sz w:val="24"/>
          <w:szCs w:val="24"/>
        </w:rPr>
        <w:t xml:space="preserve"> </w:t>
      </w:r>
      <w:r w:rsidR="00E77071">
        <w:rPr>
          <w:rFonts w:ascii="Times New Roman" w:hAnsi="Times New Roman"/>
          <w:bCs/>
          <w:color w:val="000000"/>
          <w:kern w:val="0"/>
          <w:sz w:val="24"/>
          <w:szCs w:val="24"/>
        </w:rPr>
        <w:t xml:space="preserve">secondary </w:t>
      </w:r>
      <w:r w:rsidR="00790644">
        <w:rPr>
          <w:rFonts w:ascii="Times New Roman" w:hAnsi="Times New Roman"/>
          <w:bCs/>
          <w:color w:val="000000"/>
          <w:kern w:val="0"/>
          <w:sz w:val="24"/>
          <w:szCs w:val="24"/>
        </w:rPr>
        <w:t xml:space="preserve">productions of the </w:t>
      </w:r>
      <w:r w:rsidR="00DB19FA">
        <w:rPr>
          <w:rFonts w:ascii="Times New Roman" w:hAnsi="Times New Roman"/>
          <w:bCs/>
          <w:color w:val="000000"/>
          <w:kern w:val="0"/>
          <w:sz w:val="24"/>
          <w:szCs w:val="24"/>
        </w:rPr>
        <w:t>oyster were approximately</w:t>
      </w:r>
      <w:r w:rsidR="00B76589">
        <w:rPr>
          <w:rFonts w:ascii="Times New Roman" w:hAnsi="Times New Roman"/>
          <w:bCs/>
          <w:color w:val="000000"/>
          <w:kern w:val="0"/>
          <w:sz w:val="24"/>
          <w:szCs w:val="24"/>
        </w:rPr>
        <w:t xml:space="preserve"> </w:t>
      </w:r>
      <w:r w:rsidR="003440B5">
        <w:rPr>
          <w:rFonts w:ascii="Times New Roman" w:hAnsi="Times New Roman"/>
          <w:bCs/>
          <w:color w:val="000000"/>
          <w:kern w:val="0"/>
          <w:sz w:val="24"/>
          <w:szCs w:val="24"/>
        </w:rPr>
        <w:t>twenty</w:t>
      </w:r>
      <w:r w:rsidR="00513E05">
        <w:rPr>
          <w:rFonts w:ascii="Times New Roman" w:hAnsi="Times New Roman"/>
          <w:bCs/>
          <w:color w:val="000000"/>
          <w:kern w:val="0"/>
          <w:sz w:val="24"/>
          <w:szCs w:val="24"/>
        </w:rPr>
        <w:t xml:space="preserve"> times </w:t>
      </w:r>
      <w:r w:rsidR="00C92257">
        <w:rPr>
          <w:rFonts w:ascii="Times New Roman" w:hAnsi="Times New Roman"/>
          <w:bCs/>
          <w:color w:val="000000"/>
          <w:kern w:val="0"/>
          <w:sz w:val="24"/>
          <w:szCs w:val="24"/>
        </w:rPr>
        <w:t>as low as</w:t>
      </w:r>
      <w:r w:rsidR="00513E05">
        <w:rPr>
          <w:rFonts w:ascii="Times New Roman" w:hAnsi="Times New Roman"/>
          <w:bCs/>
          <w:color w:val="000000"/>
          <w:kern w:val="0"/>
          <w:sz w:val="24"/>
          <w:szCs w:val="24"/>
        </w:rPr>
        <w:t xml:space="preserve"> </w:t>
      </w:r>
      <w:r w:rsidR="00F03FF1">
        <w:rPr>
          <w:rFonts w:ascii="Times New Roman" w:hAnsi="Times New Roman"/>
          <w:bCs/>
          <w:color w:val="000000"/>
          <w:kern w:val="0"/>
          <w:sz w:val="24"/>
          <w:szCs w:val="24"/>
        </w:rPr>
        <w:t xml:space="preserve">the </w:t>
      </w:r>
      <w:r w:rsidR="00F03FF1" w:rsidRPr="00A622A4">
        <w:rPr>
          <w:rFonts w:ascii="Times New Roman" w:hAnsi="Times New Roman"/>
          <w:bCs/>
          <w:color w:val="000000"/>
          <w:kern w:val="0"/>
          <w:sz w:val="24"/>
          <w:szCs w:val="24"/>
        </w:rPr>
        <w:t>net zooplanktons</w:t>
      </w:r>
      <w:r w:rsidR="00F03FF1">
        <w:rPr>
          <w:rFonts w:ascii="Times New Roman" w:hAnsi="Times New Roman"/>
          <w:bCs/>
          <w:color w:val="000000"/>
          <w:kern w:val="0"/>
          <w:sz w:val="24"/>
          <w:szCs w:val="24"/>
        </w:rPr>
        <w:t>.</w:t>
      </w:r>
    </w:p>
    <w:p w14:paraId="06373A33" w14:textId="39FCDE75" w:rsidR="0021052C" w:rsidRDefault="00DB73FC" w:rsidP="00853066">
      <w:pPr>
        <w:widowControl/>
        <w:snapToGrid w:val="0"/>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14:anchorId="7FDA3451" wp14:editId="070B1739">
            <wp:extent cx="2280551" cy="4752975"/>
            <wp:effectExtent l="0" t="0" r="5715" b="0"/>
            <wp:docPr id="6" name="図 6" descr="Macintosh HD:Users:umeharaakira:Desktop:転送効率論文（梅原）:Figs: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umeharaakira:Desktop:転送効率論文（梅原）:Figs:Fig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0711" cy="4753308"/>
                    </a:xfrm>
                    <a:prstGeom prst="rect">
                      <a:avLst/>
                    </a:prstGeom>
                    <a:noFill/>
                    <a:ln>
                      <a:noFill/>
                    </a:ln>
                  </pic:spPr>
                </pic:pic>
              </a:graphicData>
            </a:graphic>
          </wp:inline>
        </w:drawing>
      </w:r>
    </w:p>
    <w:p w14:paraId="4FB0EC66" w14:textId="52DB3F4B" w:rsidR="00137020" w:rsidRDefault="0021052C" w:rsidP="00853066">
      <w:pPr>
        <w:snapToGrid w:val="0"/>
        <w:jc w:val="center"/>
        <w:outlineLvl w:val="0"/>
        <w:rPr>
          <w:rFonts w:ascii="Times New Roman" w:hAnsi="Times New Roman"/>
          <w:sz w:val="24"/>
          <w:szCs w:val="24"/>
        </w:rPr>
      </w:pPr>
      <w:r w:rsidRPr="002006D7">
        <w:rPr>
          <w:rFonts w:ascii="Times New Roman" w:hAnsi="Times New Roman"/>
          <w:i/>
          <w:sz w:val="24"/>
          <w:szCs w:val="24"/>
        </w:rPr>
        <w:t xml:space="preserve">Fig. 6. </w:t>
      </w:r>
      <w:proofErr w:type="gramStart"/>
      <w:r w:rsidRPr="002006D7">
        <w:rPr>
          <w:rFonts w:ascii="Times New Roman" w:hAnsi="Times New Roman"/>
          <w:i/>
          <w:sz w:val="24"/>
          <w:szCs w:val="24"/>
        </w:rPr>
        <w:t xml:space="preserve">Seasonal variations of (a) the primary production in euphotic layer, (b) the secondary production of net zooplanktons, and (c) secondary production of oysters in </w:t>
      </w:r>
      <w:r w:rsidR="00477611">
        <w:rPr>
          <w:rFonts w:ascii="Times New Roman" w:hAnsi="Times New Roman"/>
          <w:i/>
          <w:sz w:val="24"/>
          <w:szCs w:val="24"/>
        </w:rPr>
        <w:t xml:space="preserve">the </w:t>
      </w:r>
      <w:r w:rsidR="00A95870">
        <w:rPr>
          <w:rFonts w:ascii="Times New Roman" w:hAnsi="Times New Roman"/>
          <w:i/>
          <w:sz w:val="24"/>
          <w:szCs w:val="24"/>
        </w:rPr>
        <w:t>NB</w:t>
      </w:r>
      <w:r w:rsidRPr="002006D7">
        <w:rPr>
          <w:rFonts w:ascii="Times New Roman" w:hAnsi="Times New Roman"/>
          <w:i/>
          <w:sz w:val="24"/>
          <w:szCs w:val="24"/>
        </w:rPr>
        <w:t xml:space="preserve"> (</w:t>
      </w:r>
      <w:proofErr w:type="spellStart"/>
      <w:r w:rsidRPr="002006D7">
        <w:rPr>
          <w:rFonts w:ascii="Times New Roman" w:hAnsi="Times New Roman"/>
          <w:i/>
          <w:sz w:val="24"/>
          <w:szCs w:val="24"/>
        </w:rPr>
        <w:t>Stn</w:t>
      </w:r>
      <w:r w:rsidR="00201B5A">
        <w:rPr>
          <w:rFonts w:ascii="Times New Roman" w:hAnsi="Times New Roman"/>
          <w:i/>
          <w:sz w:val="24"/>
          <w:szCs w:val="24"/>
        </w:rPr>
        <w:t>s</w:t>
      </w:r>
      <w:proofErr w:type="spellEnd"/>
      <w:r w:rsidRPr="002006D7">
        <w:rPr>
          <w:rFonts w:ascii="Times New Roman" w:hAnsi="Times New Roman"/>
          <w:i/>
          <w:sz w:val="24"/>
          <w:szCs w:val="24"/>
        </w:rPr>
        <w:t xml:space="preserve"> H1-4) and</w:t>
      </w:r>
      <w:r w:rsidR="00477611">
        <w:rPr>
          <w:rFonts w:ascii="Times New Roman" w:hAnsi="Times New Roman"/>
          <w:i/>
          <w:sz w:val="24"/>
          <w:szCs w:val="24"/>
        </w:rPr>
        <w:t xml:space="preserve"> the</w:t>
      </w:r>
      <w:r w:rsidRPr="002006D7">
        <w:rPr>
          <w:rFonts w:ascii="Times New Roman" w:hAnsi="Times New Roman"/>
          <w:i/>
          <w:sz w:val="24"/>
          <w:szCs w:val="24"/>
        </w:rPr>
        <w:t xml:space="preserve"> </w:t>
      </w:r>
      <w:r w:rsidR="00A95870">
        <w:rPr>
          <w:rFonts w:ascii="Times New Roman" w:hAnsi="Times New Roman"/>
          <w:i/>
          <w:sz w:val="24"/>
          <w:szCs w:val="24"/>
        </w:rPr>
        <w:t>SB</w:t>
      </w:r>
      <w:r w:rsidRPr="002006D7">
        <w:rPr>
          <w:rFonts w:ascii="Times New Roman" w:hAnsi="Times New Roman"/>
          <w:i/>
          <w:sz w:val="24"/>
          <w:szCs w:val="24"/>
        </w:rPr>
        <w:t xml:space="preserve"> (</w:t>
      </w:r>
      <w:proofErr w:type="spellStart"/>
      <w:r w:rsidRPr="002006D7">
        <w:rPr>
          <w:rFonts w:ascii="Times New Roman" w:hAnsi="Times New Roman"/>
          <w:i/>
          <w:sz w:val="24"/>
          <w:szCs w:val="24"/>
        </w:rPr>
        <w:t>Stn</w:t>
      </w:r>
      <w:r w:rsidR="00201B5A">
        <w:rPr>
          <w:rFonts w:ascii="Times New Roman" w:hAnsi="Times New Roman"/>
          <w:i/>
          <w:sz w:val="24"/>
          <w:szCs w:val="24"/>
        </w:rPr>
        <w:t>s</w:t>
      </w:r>
      <w:proofErr w:type="spellEnd"/>
      <w:r w:rsidR="00D058D6">
        <w:rPr>
          <w:rFonts w:ascii="Times New Roman" w:hAnsi="Times New Roman"/>
          <w:i/>
          <w:sz w:val="24"/>
          <w:szCs w:val="24"/>
        </w:rPr>
        <w:t xml:space="preserve"> H5, 6)</w:t>
      </w:r>
      <w:r w:rsidRPr="002006D7">
        <w:rPr>
          <w:rFonts w:ascii="Times New Roman" w:hAnsi="Times New Roman"/>
          <w:i/>
          <w:sz w:val="24"/>
          <w:szCs w:val="24"/>
        </w:rPr>
        <w:t>.</w:t>
      </w:r>
      <w:proofErr w:type="gramEnd"/>
      <w:r w:rsidRPr="002006D7">
        <w:rPr>
          <w:rFonts w:ascii="Times New Roman" w:hAnsi="Times New Roman"/>
          <w:i/>
          <w:sz w:val="24"/>
          <w:szCs w:val="24"/>
        </w:rPr>
        <w:t xml:space="preserve"> The</w:t>
      </w:r>
      <w:r w:rsidR="00114C01">
        <w:rPr>
          <w:rFonts w:ascii="Times New Roman" w:hAnsi="Times New Roman"/>
          <w:i/>
          <w:sz w:val="24"/>
          <w:szCs w:val="24"/>
        </w:rPr>
        <w:t xml:space="preserve"> </w:t>
      </w:r>
      <w:proofErr w:type="gramStart"/>
      <w:r w:rsidR="00114C01">
        <w:rPr>
          <w:rFonts w:ascii="Times New Roman" w:hAnsi="Times New Roman"/>
          <w:i/>
          <w:sz w:val="24"/>
          <w:szCs w:val="24"/>
        </w:rPr>
        <w:t>production of the each section</w:t>
      </w:r>
      <w:r w:rsidRPr="002006D7">
        <w:rPr>
          <w:rFonts w:ascii="Times New Roman" w:hAnsi="Times New Roman"/>
          <w:i/>
          <w:sz w:val="24"/>
          <w:szCs w:val="24"/>
        </w:rPr>
        <w:t xml:space="preserve"> was spatially weighted by the section area defined by </w:t>
      </w:r>
      <w:proofErr w:type="spellStart"/>
      <w:r w:rsidRPr="002006D7">
        <w:rPr>
          <w:rFonts w:ascii="Times New Roman" w:hAnsi="Times New Roman"/>
          <w:i/>
          <w:sz w:val="24"/>
          <w:szCs w:val="24"/>
        </w:rPr>
        <w:t>Voronoi</w:t>
      </w:r>
      <w:proofErr w:type="spellEnd"/>
      <w:r w:rsidRPr="002006D7">
        <w:rPr>
          <w:rFonts w:ascii="Times New Roman" w:hAnsi="Times New Roman"/>
          <w:i/>
          <w:sz w:val="24"/>
          <w:szCs w:val="24"/>
        </w:rPr>
        <w:t xml:space="preserve"> </w:t>
      </w:r>
      <w:proofErr w:type="spellStart"/>
      <w:r w:rsidRPr="002006D7">
        <w:rPr>
          <w:rFonts w:ascii="Times New Roman" w:hAnsi="Times New Roman"/>
          <w:i/>
          <w:sz w:val="24"/>
          <w:szCs w:val="24"/>
        </w:rPr>
        <w:t>tesselation</w:t>
      </w:r>
      <w:proofErr w:type="spellEnd"/>
      <w:proofErr w:type="gramEnd"/>
      <w:r w:rsidRPr="002006D7">
        <w:rPr>
          <w:rFonts w:ascii="Times New Roman" w:hAnsi="Times New Roman"/>
          <w:i/>
          <w:sz w:val="24"/>
          <w:szCs w:val="24"/>
        </w:rPr>
        <w:t>.</w:t>
      </w:r>
    </w:p>
    <w:p w14:paraId="06212ECA" w14:textId="77777777" w:rsidR="004F62C6" w:rsidRPr="0081704E" w:rsidRDefault="004F62C6" w:rsidP="00153DA0">
      <w:pPr>
        <w:snapToGrid w:val="0"/>
        <w:outlineLvl w:val="0"/>
        <w:rPr>
          <w:rFonts w:ascii="Times New Roman" w:hAnsi="Times New Roman"/>
          <w:sz w:val="24"/>
          <w:szCs w:val="24"/>
        </w:rPr>
      </w:pPr>
    </w:p>
    <w:p w14:paraId="013F9799" w14:textId="178445C1" w:rsidR="00335861" w:rsidRPr="003550EB" w:rsidRDefault="00335861" w:rsidP="00853066">
      <w:pPr>
        <w:autoSpaceDE w:val="0"/>
        <w:autoSpaceDN w:val="0"/>
        <w:snapToGrid w:val="0"/>
        <w:ind w:firstLine="709"/>
        <w:outlineLvl w:val="0"/>
        <w:rPr>
          <w:rFonts w:ascii="Times New Roman" w:hAnsi="Times New Roman"/>
          <w:i/>
          <w:sz w:val="24"/>
          <w:szCs w:val="24"/>
        </w:rPr>
      </w:pPr>
      <w:r w:rsidRPr="003550EB">
        <w:rPr>
          <w:rFonts w:ascii="Times New Roman" w:hAnsi="Times New Roman"/>
          <w:i/>
          <w:sz w:val="24"/>
          <w:szCs w:val="24"/>
        </w:rPr>
        <w:t xml:space="preserve">Energy </w:t>
      </w:r>
      <w:r w:rsidRPr="003550EB">
        <w:rPr>
          <w:rFonts w:ascii="Times New Roman" w:eastAsia="ＭＳ Ｐ明朝" w:hAnsi="Times New Roman"/>
          <w:i/>
          <w:sz w:val="24"/>
          <w:szCs w:val="24"/>
        </w:rPr>
        <w:t>transfer efficiency</w:t>
      </w:r>
    </w:p>
    <w:p w14:paraId="5AED73DB" w14:textId="4082EA48" w:rsidR="00047111" w:rsidRDefault="00723056" w:rsidP="00C60F62">
      <w:pPr>
        <w:autoSpaceDE w:val="0"/>
        <w:autoSpaceDN w:val="0"/>
        <w:snapToGrid w:val="0"/>
        <w:ind w:firstLine="709"/>
        <w:outlineLvl w:val="0"/>
        <w:rPr>
          <w:rFonts w:ascii="Times New Roman" w:hAnsi="Times New Roman"/>
          <w:sz w:val="24"/>
          <w:szCs w:val="24"/>
        </w:rPr>
      </w:pPr>
      <w:r>
        <w:rPr>
          <w:rFonts w:ascii="Times New Roman" w:hAnsi="Times New Roman"/>
          <w:sz w:val="24"/>
          <w:szCs w:val="24"/>
        </w:rPr>
        <w:t xml:space="preserve">The </w:t>
      </w:r>
      <w:r w:rsidR="006D050B">
        <w:rPr>
          <w:rFonts w:ascii="Times New Roman" w:hAnsi="Times New Roman"/>
          <w:sz w:val="24"/>
          <w:szCs w:val="24"/>
        </w:rPr>
        <w:t>transfer efficiencies</w:t>
      </w:r>
      <w:r w:rsidR="00F22E4D">
        <w:rPr>
          <w:rFonts w:ascii="Times New Roman" w:hAnsi="Times New Roman"/>
          <w:sz w:val="24"/>
          <w:szCs w:val="24"/>
        </w:rPr>
        <w:t xml:space="preserve"> of the carbon </w:t>
      </w:r>
      <w:r w:rsidR="00D36B83">
        <w:rPr>
          <w:rFonts w:ascii="Times New Roman" w:hAnsi="Times New Roman"/>
          <w:sz w:val="24"/>
          <w:szCs w:val="24"/>
        </w:rPr>
        <w:t xml:space="preserve">from the </w:t>
      </w:r>
      <w:r w:rsidR="00A63767">
        <w:rPr>
          <w:rFonts w:ascii="Times New Roman" w:hAnsi="Times New Roman"/>
          <w:sz w:val="24"/>
          <w:szCs w:val="24"/>
        </w:rPr>
        <w:t>prima</w:t>
      </w:r>
      <w:r w:rsidR="006D050B">
        <w:rPr>
          <w:rFonts w:ascii="Times New Roman" w:hAnsi="Times New Roman"/>
          <w:sz w:val="24"/>
          <w:szCs w:val="24"/>
        </w:rPr>
        <w:t xml:space="preserve">ry producers to the oysters were </w:t>
      </w:r>
      <w:r w:rsidR="00A63767">
        <w:rPr>
          <w:rFonts w:ascii="Times New Roman" w:hAnsi="Times New Roman"/>
          <w:sz w:val="24"/>
          <w:szCs w:val="24"/>
        </w:rPr>
        <w:t xml:space="preserve">extremely </w:t>
      </w:r>
      <w:r w:rsidR="00DF3913">
        <w:rPr>
          <w:rFonts w:ascii="Times New Roman" w:hAnsi="Times New Roman"/>
          <w:sz w:val="24"/>
          <w:szCs w:val="24"/>
        </w:rPr>
        <w:t>low</w:t>
      </w:r>
      <w:r w:rsidR="004C3360">
        <w:rPr>
          <w:rFonts w:ascii="Times New Roman" w:hAnsi="Times New Roman"/>
          <w:sz w:val="24"/>
          <w:szCs w:val="24"/>
        </w:rPr>
        <w:t xml:space="preserve"> </w:t>
      </w:r>
      <w:r w:rsidR="00580CEB">
        <w:rPr>
          <w:rFonts w:ascii="Times New Roman" w:hAnsi="Times New Roman"/>
          <w:sz w:val="24"/>
          <w:szCs w:val="24"/>
        </w:rPr>
        <w:t xml:space="preserve">(approximately 0.3%) </w:t>
      </w:r>
      <w:r w:rsidR="004C3360">
        <w:rPr>
          <w:rFonts w:ascii="Times New Roman" w:hAnsi="Times New Roman"/>
          <w:sz w:val="24"/>
          <w:szCs w:val="24"/>
        </w:rPr>
        <w:t xml:space="preserve">in both </w:t>
      </w:r>
      <w:r w:rsidR="008F4D81">
        <w:rPr>
          <w:rFonts w:ascii="Times New Roman" w:hAnsi="Times New Roman"/>
          <w:sz w:val="24"/>
          <w:szCs w:val="24"/>
        </w:rPr>
        <w:t xml:space="preserve">the </w:t>
      </w:r>
      <w:r w:rsidR="005E2BBF">
        <w:rPr>
          <w:rFonts w:ascii="Times New Roman" w:hAnsi="Times New Roman"/>
          <w:sz w:val="24"/>
          <w:szCs w:val="24"/>
        </w:rPr>
        <w:t xml:space="preserve">NB and </w:t>
      </w:r>
      <w:r w:rsidR="002E4EBC">
        <w:rPr>
          <w:rFonts w:ascii="Times New Roman" w:hAnsi="Times New Roman"/>
          <w:sz w:val="24"/>
          <w:szCs w:val="24"/>
        </w:rPr>
        <w:t xml:space="preserve">the </w:t>
      </w:r>
      <w:r w:rsidR="005E2BBF">
        <w:rPr>
          <w:rFonts w:ascii="Times New Roman" w:hAnsi="Times New Roman"/>
          <w:sz w:val="24"/>
          <w:szCs w:val="24"/>
        </w:rPr>
        <w:t>SB</w:t>
      </w:r>
      <w:r w:rsidR="006F2E80">
        <w:rPr>
          <w:rFonts w:ascii="Times New Roman" w:hAnsi="Times New Roman"/>
          <w:sz w:val="24"/>
          <w:szCs w:val="24"/>
        </w:rPr>
        <w:t xml:space="preserve"> (Fig. 7)</w:t>
      </w:r>
      <w:r w:rsidR="003E657F">
        <w:rPr>
          <w:rFonts w:ascii="Times New Roman" w:hAnsi="Times New Roman"/>
          <w:sz w:val="24"/>
          <w:szCs w:val="24"/>
        </w:rPr>
        <w:t>.</w:t>
      </w:r>
      <w:r w:rsidR="00DF3913">
        <w:rPr>
          <w:rFonts w:ascii="Times New Roman" w:hAnsi="Times New Roman"/>
          <w:sz w:val="24"/>
          <w:szCs w:val="24"/>
        </w:rPr>
        <w:t xml:space="preserve"> </w:t>
      </w:r>
      <w:ins w:id="136" w:author="MANALO CERVINIA VELASCO" w:date="2016-05-24T11:58:00Z">
        <w:r w:rsidR="00894970">
          <w:rPr>
            <w:rFonts w:ascii="Times New Roman" w:hAnsi="Times New Roman"/>
            <w:sz w:val="24"/>
            <w:szCs w:val="24"/>
          </w:rPr>
          <w:t xml:space="preserve">In all seasons, </w:t>
        </w:r>
      </w:ins>
      <w:r w:rsidR="00AA6018">
        <w:rPr>
          <w:rFonts w:ascii="Times New Roman" w:hAnsi="Times New Roman"/>
          <w:sz w:val="24"/>
          <w:szCs w:val="24"/>
        </w:rPr>
        <w:t xml:space="preserve">the </w:t>
      </w:r>
      <w:r w:rsidR="00785D91">
        <w:rPr>
          <w:rFonts w:ascii="Times New Roman" w:hAnsi="Times New Roman"/>
          <w:sz w:val="24"/>
          <w:szCs w:val="24"/>
        </w:rPr>
        <w:t>transfer efficiencies</w:t>
      </w:r>
      <w:r w:rsidR="00AA6018">
        <w:rPr>
          <w:rFonts w:ascii="Times New Roman" w:hAnsi="Times New Roman"/>
          <w:sz w:val="24"/>
          <w:szCs w:val="24"/>
        </w:rPr>
        <w:t xml:space="preserve"> to the </w:t>
      </w:r>
      <w:r w:rsidR="00785D91">
        <w:rPr>
          <w:rFonts w:ascii="Times New Roman" w:hAnsi="Times New Roman"/>
          <w:sz w:val="24"/>
          <w:szCs w:val="24"/>
        </w:rPr>
        <w:t>secondary producers were</w:t>
      </w:r>
      <w:r w:rsidR="00AA6018">
        <w:rPr>
          <w:rFonts w:ascii="Times New Roman" w:hAnsi="Times New Roman"/>
          <w:sz w:val="24"/>
          <w:szCs w:val="24"/>
        </w:rPr>
        <w:t xml:space="preserve"> </w:t>
      </w:r>
      <w:r w:rsidR="00B049D3">
        <w:rPr>
          <w:rFonts w:ascii="Times New Roman" w:hAnsi="Times New Roman"/>
          <w:sz w:val="24"/>
          <w:szCs w:val="24"/>
        </w:rPr>
        <w:t>relatively</w:t>
      </w:r>
      <w:r w:rsidR="00AE251C">
        <w:rPr>
          <w:rFonts w:ascii="Times New Roman" w:hAnsi="Times New Roman"/>
          <w:sz w:val="24"/>
          <w:szCs w:val="24"/>
        </w:rPr>
        <w:t xml:space="preserve"> </w:t>
      </w:r>
      <w:r w:rsidR="00AA6018">
        <w:rPr>
          <w:rFonts w:ascii="Times New Roman" w:hAnsi="Times New Roman"/>
          <w:sz w:val="24"/>
          <w:szCs w:val="24"/>
        </w:rPr>
        <w:t>low</w:t>
      </w:r>
      <w:r w:rsidR="00232A30">
        <w:rPr>
          <w:rFonts w:ascii="Times New Roman" w:hAnsi="Times New Roman"/>
          <w:sz w:val="24"/>
          <w:szCs w:val="24"/>
        </w:rPr>
        <w:t xml:space="preserve"> (annual mean: 2.8%) </w:t>
      </w:r>
      <w:ins w:id="137" w:author="MANALO CERVINIA VELASCO" w:date="2016-05-24T11:58:00Z">
        <w:r w:rsidR="00894970">
          <w:rPr>
            <w:rFonts w:ascii="Times New Roman" w:hAnsi="Times New Roman"/>
            <w:sz w:val="24"/>
            <w:szCs w:val="24"/>
          </w:rPr>
          <w:t xml:space="preserve">in the NB </w:t>
        </w:r>
      </w:ins>
      <w:r w:rsidR="00BB1C2D">
        <w:rPr>
          <w:rFonts w:ascii="Times New Roman" w:hAnsi="Times New Roman"/>
          <w:sz w:val="24"/>
          <w:szCs w:val="24"/>
        </w:rPr>
        <w:t>compar</w:t>
      </w:r>
      <w:ins w:id="138" w:author="MANALO CERVINIA VELASCO" w:date="2016-05-24T11:44:00Z">
        <w:r w:rsidR="00C64F10">
          <w:rPr>
            <w:rFonts w:ascii="Times New Roman" w:hAnsi="Times New Roman"/>
            <w:sz w:val="24"/>
            <w:szCs w:val="24"/>
          </w:rPr>
          <w:t>ed</w:t>
        </w:r>
      </w:ins>
      <w:r w:rsidR="00BB1C2D">
        <w:rPr>
          <w:rFonts w:ascii="Times New Roman" w:hAnsi="Times New Roman"/>
          <w:sz w:val="24"/>
          <w:szCs w:val="24"/>
        </w:rPr>
        <w:t xml:space="preserve"> to the SB</w:t>
      </w:r>
      <w:r w:rsidR="009C27DC">
        <w:rPr>
          <w:rFonts w:ascii="Times New Roman" w:hAnsi="Times New Roman"/>
          <w:sz w:val="24"/>
          <w:szCs w:val="24"/>
        </w:rPr>
        <w:t xml:space="preserve"> (9.1%)</w:t>
      </w:r>
      <w:r w:rsidR="00FC28BF">
        <w:rPr>
          <w:rFonts w:ascii="Times New Roman" w:hAnsi="Times New Roman"/>
          <w:sz w:val="24"/>
          <w:szCs w:val="24"/>
        </w:rPr>
        <w:t>.</w:t>
      </w:r>
      <w:r w:rsidR="005B0B34">
        <w:rPr>
          <w:rFonts w:ascii="Times New Roman" w:hAnsi="Times New Roman"/>
          <w:sz w:val="24"/>
          <w:szCs w:val="24"/>
        </w:rPr>
        <w:t xml:space="preserve"> </w:t>
      </w:r>
      <w:r w:rsidR="00032921">
        <w:rPr>
          <w:rFonts w:ascii="Times New Roman" w:hAnsi="Times New Roman"/>
          <w:sz w:val="24"/>
          <w:szCs w:val="24"/>
        </w:rPr>
        <w:t>The</w:t>
      </w:r>
      <w:r w:rsidR="00271E90">
        <w:rPr>
          <w:rFonts w:ascii="Times New Roman" w:hAnsi="Times New Roman"/>
          <w:sz w:val="24"/>
          <w:szCs w:val="24"/>
        </w:rPr>
        <w:t xml:space="preserve"> reason </w:t>
      </w:r>
      <w:r w:rsidR="00032921">
        <w:rPr>
          <w:rFonts w:ascii="Times New Roman" w:hAnsi="Times New Roman"/>
          <w:sz w:val="24"/>
          <w:szCs w:val="24"/>
        </w:rPr>
        <w:t xml:space="preserve">for this is </w:t>
      </w:r>
      <w:r w:rsidR="00271E90">
        <w:rPr>
          <w:rFonts w:ascii="Times New Roman" w:hAnsi="Times New Roman"/>
          <w:sz w:val="24"/>
          <w:szCs w:val="24"/>
        </w:rPr>
        <w:t xml:space="preserve">that </w:t>
      </w:r>
      <w:ins w:id="139" w:author="MANALO CERVINIA VELASCO" w:date="2016-05-24T11:59:00Z">
        <w:r w:rsidR="00894970">
          <w:rPr>
            <w:rFonts w:ascii="Times New Roman" w:hAnsi="Times New Roman"/>
            <w:sz w:val="24"/>
            <w:szCs w:val="24"/>
          </w:rPr>
          <w:t xml:space="preserve">in the NB, </w:t>
        </w:r>
      </w:ins>
      <w:r w:rsidR="00C42B3E">
        <w:rPr>
          <w:rFonts w:ascii="Times New Roman" w:hAnsi="Times New Roman"/>
          <w:sz w:val="24"/>
          <w:szCs w:val="24"/>
        </w:rPr>
        <w:t xml:space="preserve">the </w:t>
      </w:r>
      <w:r w:rsidR="00E25437">
        <w:rPr>
          <w:rFonts w:ascii="Times New Roman" w:hAnsi="Times New Roman"/>
          <w:sz w:val="24"/>
          <w:szCs w:val="24"/>
        </w:rPr>
        <w:t xml:space="preserve">primary </w:t>
      </w:r>
      <w:r w:rsidR="00C42B3E">
        <w:rPr>
          <w:rFonts w:ascii="Times New Roman" w:hAnsi="Times New Roman"/>
          <w:sz w:val="24"/>
          <w:szCs w:val="24"/>
        </w:rPr>
        <w:t>production</w:t>
      </w:r>
      <w:r w:rsidR="00271E90">
        <w:rPr>
          <w:rFonts w:ascii="Times New Roman" w:hAnsi="Times New Roman"/>
          <w:sz w:val="24"/>
          <w:szCs w:val="24"/>
        </w:rPr>
        <w:t xml:space="preserve"> was high</w:t>
      </w:r>
      <w:r w:rsidR="000847F9">
        <w:rPr>
          <w:rFonts w:ascii="Times New Roman" w:hAnsi="Times New Roman"/>
          <w:sz w:val="24"/>
          <w:szCs w:val="24"/>
        </w:rPr>
        <w:t xml:space="preserve"> while</w:t>
      </w:r>
      <w:r w:rsidR="00271E90">
        <w:rPr>
          <w:rFonts w:ascii="Times New Roman" w:hAnsi="Times New Roman"/>
          <w:sz w:val="24"/>
          <w:szCs w:val="24"/>
        </w:rPr>
        <w:t xml:space="preserve"> </w:t>
      </w:r>
      <w:r w:rsidR="00E25437">
        <w:rPr>
          <w:rFonts w:ascii="Times New Roman" w:hAnsi="Times New Roman"/>
          <w:sz w:val="24"/>
          <w:szCs w:val="24"/>
        </w:rPr>
        <w:t xml:space="preserve">secondary </w:t>
      </w:r>
      <w:r w:rsidR="00C42B3E">
        <w:rPr>
          <w:rFonts w:ascii="Times New Roman" w:hAnsi="Times New Roman"/>
          <w:sz w:val="24"/>
          <w:szCs w:val="24"/>
        </w:rPr>
        <w:t>production</w:t>
      </w:r>
      <w:r w:rsidR="00271E90">
        <w:rPr>
          <w:rFonts w:ascii="Times New Roman" w:hAnsi="Times New Roman"/>
          <w:sz w:val="24"/>
          <w:szCs w:val="24"/>
        </w:rPr>
        <w:t xml:space="preserve"> was low</w:t>
      </w:r>
      <w:r w:rsidR="00441464">
        <w:rPr>
          <w:rFonts w:ascii="Times New Roman" w:hAnsi="Times New Roman"/>
          <w:sz w:val="24"/>
          <w:szCs w:val="24"/>
        </w:rPr>
        <w:t>.</w:t>
      </w:r>
      <w:r w:rsidR="00FC2649">
        <w:rPr>
          <w:rFonts w:ascii="Times New Roman" w:hAnsi="Times New Roman"/>
          <w:sz w:val="24"/>
          <w:szCs w:val="24"/>
        </w:rPr>
        <w:t xml:space="preserve"> </w:t>
      </w:r>
      <w:r w:rsidR="0091053A">
        <w:rPr>
          <w:rFonts w:ascii="Times New Roman" w:hAnsi="Times New Roman"/>
          <w:sz w:val="24"/>
          <w:szCs w:val="24"/>
        </w:rPr>
        <w:t xml:space="preserve">The </w:t>
      </w:r>
      <w:r w:rsidR="0071019E">
        <w:rPr>
          <w:rFonts w:ascii="Times New Roman" w:hAnsi="Times New Roman"/>
          <w:sz w:val="24"/>
          <w:szCs w:val="24"/>
        </w:rPr>
        <w:t>transfer efficiencies</w:t>
      </w:r>
      <w:r w:rsidR="0071019E" w:rsidRPr="0071019E">
        <w:rPr>
          <w:rFonts w:ascii="Times New Roman" w:hAnsi="Times New Roman"/>
          <w:sz w:val="24"/>
          <w:szCs w:val="24"/>
        </w:rPr>
        <w:t xml:space="preserve"> </w:t>
      </w:r>
      <w:r w:rsidR="0071019E">
        <w:rPr>
          <w:rFonts w:ascii="Times New Roman" w:hAnsi="Times New Roman"/>
          <w:sz w:val="24"/>
          <w:szCs w:val="24"/>
        </w:rPr>
        <w:t xml:space="preserve">to the secondary producers </w:t>
      </w:r>
      <w:r w:rsidR="00891F6A">
        <w:rPr>
          <w:rFonts w:ascii="Times New Roman" w:hAnsi="Times New Roman"/>
          <w:sz w:val="24"/>
          <w:szCs w:val="24"/>
        </w:rPr>
        <w:t xml:space="preserve">fluctuated in a large range </w:t>
      </w:r>
      <w:r w:rsidR="00F63CCB">
        <w:rPr>
          <w:rFonts w:ascii="Times New Roman" w:hAnsi="Times New Roman"/>
          <w:sz w:val="24"/>
          <w:szCs w:val="24"/>
        </w:rPr>
        <w:t>in the SB (</w:t>
      </w:r>
      <w:r w:rsidR="00EF391E">
        <w:rPr>
          <w:rFonts w:ascii="Times New Roman" w:hAnsi="Times New Roman"/>
          <w:sz w:val="24"/>
          <w:szCs w:val="24"/>
        </w:rPr>
        <w:t>5.2</w:t>
      </w:r>
      <w:r w:rsidR="00DA7B1C">
        <w:rPr>
          <w:rFonts w:ascii="Times New Roman" w:hAnsi="Times New Roman"/>
          <w:sz w:val="24"/>
          <w:szCs w:val="24"/>
        </w:rPr>
        <w:t>-</w:t>
      </w:r>
      <w:r w:rsidR="00F63CCB">
        <w:rPr>
          <w:rFonts w:ascii="Times New Roman" w:hAnsi="Times New Roman"/>
          <w:sz w:val="24"/>
          <w:szCs w:val="24"/>
        </w:rPr>
        <w:t>13.2%),</w:t>
      </w:r>
      <w:r w:rsidR="00B059C1">
        <w:rPr>
          <w:rFonts w:ascii="Times New Roman" w:hAnsi="Times New Roman"/>
          <w:sz w:val="24"/>
          <w:szCs w:val="24"/>
        </w:rPr>
        <w:t xml:space="preserve"> </w:t>
      </w:r>
      <w:r w:rsidR="003A1F7D">
        <w:rPr>
          <w:rFonts w:ascii="Times New Roman" w:hAnsi="Times New Roman"/>
          <w:sz w:val="24"/>
          <w:szCs w:val="24"/>
        </w:rPr>
        <w:t xml:space="preserve">and </w:t>
      </w:r>
      <w:r w:rsidR="00FE2CD5">
        <w:rPr>
          <w:rFonts w:ascii="Times New Roman" w:hAnsi="Times New Roman"/>
          <w:sz w:val="24"/>
          <w:szCs w:val="24"/>
        </w:rPr>
        <w:t xml:space="preserve">reached a peak </w:t>
      </w:r>
      <w:r w:rsidR="00394BA6">
        <w:rPr>
          <w:rFonts w:ascii="Times New Roman" w:hAnsi="Times New Roman"/>
          <w:sz w:val="24"/>
          <w:szCs w:val="24"/>
        </w:rPr>
        <w:t xml:space="preserve">in </w:t>
      </w:r>
      <w:proofErr w:type="gramStart"/>
      <w:r w:rsidR="00394BA6">
        <w:rPr>
          <w:rFonts w:ascii="Times New Roman" w:hAnsi="Times New Roman"/>
          <w:sz w:val="24"/>
          <w:szCs w:val="24"/>
        </w:rPr>
        <w:t>Autumn</w:t>
      </w:r>
      <w:proofErr w:type="gramEnd"/>
      <w:r w:rsidR="00394BA6">
        <w:rPr>
          <w:rFonts w:ascii="Times New Roman" w:hAnsi="Times New Roman"/>
          <w:sz w:val="24"/>
          <w:szCs w:val="24"/>
        </w:rPr>
        <w:t>.</w:t>
      </w:r>
      <w:r w:rsidR="0052439C">
        <w:rPr>
          <w:rFonts w:ascii="Times New Roman" w:hAnsi="Times New Roman"/>
          <w:sz w:val="24"/>
          <w:szCs w:val="24"/>
        </w:rPr>
        <w:t xml:space="preserve"> </w:t>
      </w:r>
    </w:p>
    <w:p w14:paraId="115E426F" w14:textId="0ED0C627" w:rsidR="004461ED" w:rsidRDefault="009C43BB" w:rsidP="00853066">
      <w:pPr>
        <w:widowControl/>
        <w:snapToGrid w:val="0"/>
        <w:jc w:val="center"/>
        <w:rPr>
          <w:rFonts w:ascii="Times New Roman" w:hAnsi="Times New Roman"/>
          <w:b/>
          <w:sz w:val="24"/>
          <w:szCs w:val="24"/>
        </w:rPr>
      </w:pPr>
      <w:r>
        <w:rPr>
          <w:rFonts w:ascii="Times New Roman" w:hAnsi="Times New Roman"/>
          <w:noProof/>
          <w:sz w:val="24"/>
          <w:szCs w:val="24"/>
        </w:rPr>
        <w:drawing>
          <wp:inline distT="0" distB="0" distL="0" distR="0" wp14:anchorId="7A4E8FBF" wp14:editId="32ED7A77">
            <wp:extent cx="3543935" cy="1826583"/>
            <wp:effectExtent l="0" t="0" r="12065" b="2540"/>
            <wp:docPr id="8" name="図 8" descr="Macintosh HD:Users:umeharaakira:Desktop:転送効率論文（梅原）:Figs: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umeharaakira:Desktop:転送効率論文（梅原）:Figs:Fig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4066" cy="1826651"/>
                    </a:xfrm>
                    <a:prstGeom prst="rect">
                      <a:avLst/>
                    </a:prstGeom>
                    <a:noFill/>
                    <a:ln>
                      <a:noFill/>
                    </a:ln>
                  </pic:spPr>
                </pic:pic>
              </a:graphicData>
            </a:graphic>
          </wp:inline>
        </w:drawing>
      </w:r>
    </w:p>
    <w:p w14:paraId="2E8E8BA3" w14:textId="4B1188EC" w:rsidR="00C456B0" w:rsidRPr="00B24319" w:rsidRDefault="00BC4693" w:rsidP="00853066">
      <w:pPr>
        <w:widowControl/>
        <w:snapToGrid w:val="0"/>
        <w:jc w:val="center"/>
        <w:rPr>
          <w:rFonts w:ascii="Times New Roman" w:hAnsi="Times New Roman"/>
          <w:i/>
          <w:sz w:val="24"/>
          <w:szCs w:val="24"/>
        </w:rPr>
      </w:pPr>
      <w:r w:rsidRPr="002006D7">
        <w:rPr>
          <w:rFonts w:ascii="Times New Roman" w:hAnsi="Times New Roman"/>
          <w:i/>
          <w:sz w:val="24"/>
          <w:szCs w:val="24"/>
        </w:rPr>
        <w:t>Fig. 7. Seasonal variations of the energy transfer efficiencies from the primary producers to the secondary producers (oysters and net zooplanktons) in the bay.</w:t>
      </w:r>
    </w:p>
    <w:p w14:paraId="3A07749D" w14:textId="77777777" w:rsidR="00B24319" w:rsidRDefault="00B24319" w:rsidP="00C07E6D">
      <w:pPr>
        <w:autoSpaceDE w:val="0"/>
        <w:autoSpaceDN w:val="0"/>
        <w:snapToGrid w:val="0"/>
        <w:outlineLvl w:val="0"/>
        <w:rPr>
          <w:rFonts w:ascii="Times New Roman" w:hAnsi="Times New Roman"/>
          <w:sz w:val="24"/>
          <w:szCs w:val="24"/>
        </w:rPr>
      </w:pPr>
    </w:p>
    <w:p w14:paraId="36A83CBD" w14:textId="65F5BCD3" w:rsidR="00857DA9" w:rsidRPr="0081704E" w:rsidRDefault="0025663A" w:rsidP="003C3503">
      <w:pPr>
        <w:snapToGrid w:val="0"/>
        <w:ind w:firstLine="709"/>
        <w:jc w:val="center"/>
        <w:outlineLvl w:val="0"/>
        <w:rPr>
          <w:rFonts w:ascii="Times New Roman" w:hAnsi="Times New Roman"/>
          <w:sz w:val="24"/>
          <w:szCs w:val="24"/>
        </w:rPr>
      </w:pPr>
      <w:r w:rsidRPr="00465439">
        <w:rPr>
          <w:rFonts w:ascii="Times New Roman" w:hAnsi="Times New Roman"/>
          <w:sz w:val="24"/>
          <w:szCs w:val="24"/>
        </w:rPr>
        <w:t>IV</w:t>
      </w:r>
      <w:r>
        <w:rPr>
          <w:rFonts w:ascii="Times New Roman" w:hAnsi="Times New Roman"/>
          <w:sz w:val="24"/>
          <w:szCs w:val="24"/>
        </w:rPr>
        <w:t xml:space="preserve">. </w:t>
      </w:r>
      <w:r w:rsidR="00CC1A9B">
        <w:rPr>
          <w:rFonts w:ascii="Times New Roman" w:hAnsi="Times New Roman"/>
          <w:sz w:val="24"/>
          <w:szCs w:val="24"/>
        </w:rPr>
        <w:t>DISCUSSION</w:t>
      </w:r>
    </w:p>
    <w:p w14:paraId="03D73B5E" w14:textId="46F88289" w:rsidR="003A6AB4" w:rsidRPr="0078762E" w:rsidRDefault="00237FB3" w:rsidP="00853066">
      <w:pPr>
        <w:autoSpaceDE w:val="0"/>
        <w:autoSpaceDN w:val="0"/>
        <w:snapToGrid w:val="0"/>
        <w:ind w:firstLine="709"/>
        <w:outlineLvl w:val="0"/>
        <w:rPr>
          <w:rFonts w:ascii="Times New Roman" w:hAnsi="Times New Roman"/>
          <w:i/>
          <w:sz w:val="24"/>
          <w:szCs w:val="24"/>
        </w:rPr>
      </w:pPr>
      <w:r w:rsidRPr="0078762E">
        <w:rPr>
          <w:rFonts w:ascii="Times New Roman" w:hAnsi="Times New Roman"/>
          <w:i/>
          <w:sz w:val="24"/>
          <w:szCs w:val="24"/>
        </w:rPr>
        <w:t>S</w:t>
      </w:r>
      <w:r w:rsidR="00731386" w:rsidRPr="0078762E">
        <w:rPr>
          <w:rFonts w:ascii="Times New Roman" w:hAnsi="Times New Roman"/>
          <w:i/>
          <w:sz w:val="24"/>
          <w:szCs w:val="24"/>
        </w:rPr>
        <w:t xml:space="preserve">patial difference of the </w:t>
      </w:r>
      <w:r w:rsidR="00A07DEC" w:rsidRPr="0078762E">
        <w:rPr>
          <w:rFonts w:ascii="Times New Roman" w:hAnsi="Times New Roman"/>
          <w:i/>
          <w:sz w:val="24"/>
          <w:szCs w:val="24"/>
        </w:rPr>
        <w:t>transfer efficiencies</w:t>
      </w:r>
    </w:p>
    <w:p w14:paraId="6157740B" w14:textId="02B17F87" w:rsidR="00036B91" w:rsidRDefault="00EA1DAF" w:rsidP="003B1FF4">
      <w:pPr>
        <w:autoSpaceDE w:val="0"/>
        <w:autoSpaceDN w:val="0"/>
        <w:snapToGrid w:val="0"/>
        <w:ind w:firstLine="709"/>
        <w:outlineLvl w:val="0"/>
        <w:rPr>
          <w:rFonts w:ascii="Times New Roman" w:hAnsi="Times New Roman"/>
          <w:sz w:val="24"/>
          <w:szCs w:val="24"/>
        </w:rPr>
      </w:pPr>
      <w:r>
        <w:rPr>
          <w:rFonts w:ascii="Times New Roman" w:hAnsi="Times New Roman"/>
          <w:sz w:val="24"/>
          <w:szCs w:val="24"/>
        </w:rPr>
        <w:t xml:space="preserve">The species compositions of the </w:t>
      </w:r>
      <w:proofErr w:type="spellStart"/>
      <w:r w:rsidR="0097077F">
        <w:rPr>
          <w:rFonts w:ascii="Times New Roman" w:hAnsi="Times New Roman"/>
          <w:sz w:val="24"/>
          <w:szCs w:val="24"/>
        </w:rPr>
        <w:t>phytoplanktons</w:t>
      </w:r>
      <w:proofErr w:type="spellEnd"/>
      <w:r w:rsidR="0097077F">
        <w:rPr>
          <w:rFonts w:ascii="Times New Roman" w:hAnsi="Times New Roman"/>
          <w:sz w:val="24"/>
          <w:szCs w:val="24"/>
        </w:rPr>
        <w:t xml:space="preserve"> </w:t>
      </w:r>
      <w:r w:rsidR="001656ED">
        <w:rPr>
          <w:rFonts w:ascii="Times New Roman" w:hAnsi="Times New Roman"/>
          <w:sz w:val="24"/>
          <w:szCs w:val="24"/>
        </w:rPr>
        <w:t>varied seasonally rather than spatially</w:t>
      </w:r>
      <w:r w:rsidR="00004159">
        <w:rPr>
          <w:rFonts w:ascii="Times New Roman" w:hAnsi="Times New Roman"/>
          <w:sz w:val="24"/>
          <w:szCs w:val="24"/>
        </w:rPr>
        <w:t xml:space="preserve"> between </w:t>
      </w:r>
      <w:r w:rsidR="0048202B">
        <w:rPr>
          <w:rFonts w:ascii="Times New Roman" w:hAnsi="Times New Roman"/>
          <w:sz w:val="24"/>
          <w:szCs w:val="24"/>
        </w:rPr>
        <w:t xml:space="preserve">the </w:t>
      </w:r>
      <w:r w:rsidR="00004159">
        <w:rPr>
          <w:rFonts w:ascii="Times New Roman" w:hAnsi="Times New Roman"/>
          <w:sz w:val="24"/>
          <w:szCs w:val="24"/>
        </w:rPr>
        <w:t xml:space="preserve">NB and </w:t>
      </w:r>
      <w:r w:rsidR="0048202B">
        <w:rPr>
          <w:rFonts w:ascii="Times New Roman" w:hAnsi="Times New Roman"/>
          <w:sz w:val="24"/>
          <w:szCs w:val="24"/>
        </w:rPr>
        <w:t xml:space="preserve">the </w:t>
      </w:r>
      <w:r w:rsidR="00004159">
        <w:rPr>
          <w:rFonts w:ascii="Times New Roman" w:hAnsi="Times New Roman"/>
          <w:sz w:val="24"/>
          <w:szCs w:val="24"/>
        </w:rPr>
        <w:t>SB</w:t>
      </w:r>
      <w:r w:rsidR="001656ED">
        <w:rPr>
          <w:rFonts w:ascii="Times New Roman" w:hAnsi="Times New Roman"/>
          <w:sz w:val="24"/>
          <w:szCs w:val="24"/>
        </w:rPr>
        <w:t>.</w:t>
      </w:r>
      <w:r w:rsidR="001836C6">
        <w:rPr>
          <w:rFonts w:ascii="Times New Roman" w:hAnsi="Times New Roman"/>
          <w:sz w:val="24"/>
          <w:szCs w:val="24"/>
        </w:rPr>
        <w:t xml:space="preserve"> </w:t>
      </w:r>
      <w:r w:rsidR="008B2901">
        <w:rPr>
          <w:rFonts w:ascii="Times New Roman" w:hAnsi="Times New Roman"/>
          <w:sz w:val="24"/>
          <w:szCs w:val="24"/>
        </w:rPr>
        <w:t>On the other hand</w:t>
      </w:r>
      <w:r w:rsidR="00CE20C4">
        <w:rPr>
          <w:rFonts w:ascii="Times New Roman" w:hAnsi="Times New Roman"/>
          <w:sz w:val="24"/>
          <w:szCs w:val="24"/>
        </w:rPr>
        <w:t>, t</w:t>
      </w:r>
      <w:r w:rsidR="000E18C2">
        <w:rPr>
          <w:rFonts w:ascii="Times New Roman" w:hAnsi="Times New Roman"/>
          <w:sz w:val="24"/>
          <w:szCs w:val="24"/>
        </w:rPr>
        <w:t xml:space="preserve">he cell density </w:t>
      </w:r>
      <w:r w:rsidR="00073AE0">
        <w:rPr>
          <w:rFonts w:ascii="Times New Roman" w:hAnsi="Times New Roman"/>
          <w:sz w:val="24"/>
          <w:szCs w:val="24"/>
        </w:rPr>
        <w:t xml:space="preserve">of the surface water </w:t>
      </w:r>
      <w:r w:rsidR="000E18C2">
        <w:rPr>
          <w:rFonts w:ascii="Times New Roman" w:hAnsi="Times New Roman"/>
          <w:sz w:val="24"/>
          <w:szCs w:val="24"/>
        </w:rPr>
        <w:t xml:space="preserve">and </w:t>
      </w:r>
      <w:r w:rsidR="00F40140">
        <w:rPr>
          <w:rFonts w:ascii="Times New Roman" w:hAnsi="Times New Roman"/>
          <w:sz w:val="24"/>
          <w:szCs w:val="24"/>
        </w:rPr>
        <w:t xml:space="preserve">the </w:t>
      </w:r>
      <w:r w:rsidR="000E18C2">
        <w:rPr>
          <w:rFonts w:ascii="Times New Roman" w:hAnsi="Times New Roman"/>
          <w:sz w:val="24"/>
          <w:szCs w:val="24"/>
        </w:rPr>
        <w:t xml:space="preserve">primary production </w:t>
      </w:r>
      <w:r w:rsidR="00485FE2" w:rsidRPr="00C719D3">
        <w:rPr>
          <w:rFonts w:ascii="Times New Roman" w:hAnsi="Times New Roman"/>
          <w:bCs/>
          <w:color w:val="000000"/>
          <w:kern w:val="0"/>
          <w:sz w:val="24"/>
          <w:szCs w:val="24"/>
        </w:rPr>
        <w:t xml:space="preserve">in </w:t>
      </w:r>
      <w:ins w:id="140" w:author="MANALO CERVINIA VELASCO" w:date="2016-05-24T12:00:00Z">
        <w:r w:rsidR="00894970">
          <w:rPr>
            <w:rFonts w:ascii="Times New Roman" w:hAnsi="Times New Roman"/>
            <w:bCs/>
            <w:color w:val="000000"/>
            <w:kern w:val="0"/>
            <w:sz w:val="24"/>
            <w:szCs w:val="24"/>
          </w:rPr>
          <w:t xml:space="preserve">the </w:t>
        </w:r>
      </w:ins>
      <w:r w:rsidR="00485FE2" w:rsidRPr="00C719D3">
        <w:rPr>
          <w:rFonts w:ascii="Times New Roman" w:hAnsi="Times New Roman"/>
          <w:bCs/>
          <w:color w:val="000000"/>
          <w:kern w:val="0"/>
          <w:sz w:val="24"/>
          <w:szCs w:val="24"/>
        </w:rPr>
        <w:t>euphotic layer</w:t>
      </w:r>
      <w:r w:rsidR="00485FE2">
        <w:rPr>
          <w:rFonts w:ascii="Times New Roman" w:hAnsi="Times New Roman"/>
          <w:sz w:val="24"/>
          <w:szCs w:val="24"/>
        </w:rPr>
        <w:t xml:space="preserve"> </w:t>
      </w:r>
      <w:r w:rsidR="00CA4731">
        <w:rPr>
          <w:rFonts w:ascii="Times New Roman" w:hAnsi="Times New Roman"/>
          <w:sz w:val="24"/>
          <w:szCs w:val="24"/>
        </w:rPr>
        <w:t>dramatically increased</w:t>
      </w:r>
      <w:r w:rsidR="00485FE2">
        <w:rPr>
          <w:rFonts w:ascii="Times New Roman" w:hAnsi="Times New Roman"/>
          <w:sz w:val="24"/>
          <w:szCs w:val="24"/>
        </w:rPr>
        <w:t xml:space="preserve"> </w:t>
      </w:r>
      <w:r w:rsidR="006118E4">
        <w:rPr>
          <w:rFonts w:ascii="Times New Roman" w:hAnsi="Times New Roman"/>
          <w:sz w:val="24"/>
          <w:szCs w:val="24"/>
        </w:rPr>
        <w:t xml:space="preserve">in </w:t>
      </w:r>
      <w:r w:rsidR="0048202B">
        <w:rPr>
          <w:rFonts w:ascii="Times New Roman" w:hAnsi="Times New Roman"/>
          <w:sz w:val="24"/>
          <w:szCs w:val="24"/>
        </w:rPr>
        <w:t xml:space="preserve">the </w:t>
      </w:r>
      <w:r w:rsidR="006118E4">
        <w:rPr>
          <w:rFonts w:ascii="Times New Roman" w:hAnsi="Times New Roman"/>
          <w:sz w:val="24"/>
          <w:szCs w:val="24"/>
        </w:rPr>
        <w:t>NB</w:t>
      </w:r>
      <w:r w:rsidR="00AE3C36">
        <w:rPr>
          <w:rFonts w:ascii="Times New Roman" w:hAnsi="Times New Roman"/>
          <w:sz w:val="24"/>
          <w:szCs w:val="24"/>
        </w:rPr>
        <w:t xml:space="preserve"> through</w:t>
      </w:r>
      <w:r w:rsidR="00304B1C">
        <w:rPr>
          <w:rFonts w:ascii="Times New Roman" w:hAnsi="Times New Roman"/>
          <w:sz w:val="24"/>
          <w:szCs w:val="24"/>
        </w:rPr>
        <w:t>out the year</w:t>
      </w:r>
      <w:r w:rsidR="0079678B">
        <w:rPr>
          <w:rFonts w:ascii="Times New Roman" w:hAnsi="Times New Roman"/>
          <w:sz w:val="24"/>
          <w:szCs w:val="24"/>
        </w:rPr>
        <w:t xml:space="preserve"> due to </w:t>
      </w:r>
      <w:r w:rsidR="00597460" w:rsidRPr="00597460">
        <w:rPr>
          <w:rFonts w:ascii="Times New Roman" w:hAnsi="Times New Roman"/>
          <w:sz w:val="24"/>
          <w:szCs w:val="24"/>
        </w:rPr>
        <w:t>abundant nutrients supply</w:t>
      </w:r>
      <w:r w:rsidR="0079678B">
        <w:rPr>
          <w:rFonts w:ascii="Times New Roman" w:hAnsi="Times New Roman"/>
          <w:sz w:val="24"/>
          <w:szCs w:val="24"/>
        </w:rPr>
        <w:t xml:space="preserve"> from the </w:t>
      </w:r>
      <w:proofErr w:type="spellStart"/>
      <w:r w:rsidR="0079678B">
        <w:rPr>
          <w:rFonts w:ascii="Times New Roman" w:hAnsi="Times New Roman"/>
          <w:sz w:val="24"/>
          <w:szCs w:val="24"/>
        </w:rPr>
        <w:t>Ohta</w:t>
      </w:r>
      <w:proofErr w:type="spellEnd"/>
      <w:r w:rsidR="0079678B">
        <w:rPr>
          <w:rFonts w:ascii="Times New Roman" w:hAnsi="Times New Roman"/>
          <w:sz w:val="24"/>
          <w:szCs w:val="24"/>
        </w:rPr>
        <w:t xml:space="preserve"> River.</w:t>
      </w:r>
      <w:r w:rsidR="00924FE5">
        <w:rPr>
          <w:rFonts w:ascii="Times New Roman" w:hAnsi="Times New Roman"/>
          <w:sz w:val="24"/>
          <w:szCs w:val="24"/>
        </w:rPr>
        <w:t xml:space="preserve"> </w:t>
      </w:r>
      <w:r w:rsidR="00432CF6">
        <w:rPr>
          <w:rFonts w:ascii="Times New Roman" w:hAnsi="Times New Roman"/>
          <w:sz w:val="24"/>
          <w:szCs w:val="24"/>
        </w:rPr>
        <w:t xml:space="preserve">In the NB, </w:t>
      </w:r>
      <w:r w:rsidR="000077F8">
        <w:rPr>
          <w:rFonts w:ascii="Times New Roman" w:hAnsi="Times New Roman"/>
          <w:sz w:val="24"/>
          <w:szCs w:val="24"/>
        </w:rPr>
        <w:t xml:space="preserve">the transfer efficiencies </w:t>
      </w:r>
      <w:r w:rsidR="00C55A65">
        <w:rPr>
          <w:rFonts w:ascii="Times New Roman" w:hAnsi="Times New Roman"/>
          <w:sz w:val="24"/>
          <w:szCs w:val="24"/>
        </w:rPr>
        <w:t xml:space="preserve">of the carbon </w:t>
      </w:r>
      <w:r w:rsidR="00F75F46">
        <w:rPr>
          <w:rFonts w:ascii="Times New Roman" w:hAnsi="Times New Roman"/>
          <w:sz w:val="24"/>
          <w:szCs w:val="24"/>
        </w:rPr>
        <w:t xml:space="preserve">from the primary producers </w:t>
      </w:r>
      <w:r w:rsidR="000077F8">
        <w:rPr>
          <w:rFonts w:ascii="Times New Roman" w:hAnsi="Times New Roman"/>
          <w:sz w:val="24"/>
          <w:szCs w:val="24"/>
        </w:rPr>
        <w:t xml:space="preserve">to the secondary producers were </w:t>
      </w:r>
      <w:r w:rsidR="000077F8" w:rsidRPr="005B72BE">
        <w:rPr>
          <w:rFonts w:ascii="Times New Roman" w:hAnsi="Times New Roman"/>
          <w:sz w:val="24"/>
          <w:szCs w:val="24"/>
        </w:rPr>
        <w:t>significantly</w:t>
      </w:r>
      <w:r w:rsidR="000077F8">
        <w:rPr>
          <w:rFonts w:ascii="Times New Roman" w:hAnsi="Times New Roman"/>
          <w:sz w:val="24"/>
          <w:szCs w:val="24"/>
        </w:rPr>
        <w:t xml:space="preserve"> low compar</w:t>
      </w:r>
      <w:ins w:id="141" w:author="MANALO CERVINIA VELASCO" w:date="2016-05-24T12:00:00Z">
        <w:r w:rsidR="00894970">
          <w:rPr>
            <w:rFonts w:ascii="Times New Roman" w:hAnsi="Times New Roman"/>
            <w:sz w:val="24"/>
            <w:szCs w:val="24"/>
          </w:rPr>
          <w:t>ed</w:t>
        </w:r>
      </w:ins>
      <w:r w:rsidR="000077F8">
        <w:rPr>
          <w:rFonts w:ascii="Times New Roman" w:hAnsi="Times New Roman"/>
          <w:sz w:val="24"/>
          <w:szCs w:val="24"/>
        </w:rPr>
        <w:t xml:space="preserve"> to the SB</w:t>
      </w:r>
      <w:r w:rsidR="00001688">
        <w:rPr>
          <w:rFonts w:ascii="Times New Roman" w:hAnsi="Times New Roman"/>
          <w:sz w:val="24"/>
          <w:szCs w:val="24"/>
        </w:rPr>
        <w:t xml:space="preserve"> </w:t>
      </w:r>
      <w:r w:rsidR="000C453D">
        <w:rPr>
          <w:rFonts w:ascii="Times New Roman" w:hAnsi="Times New Roman"/>
          <w:sz w:val="24"/>
          <w:szCs w:val="24"/>
        </w:rPr>
        <w:t xml:space="preserve">due to </w:t>
      </w:r>
      <w:r w:rsidR="00607BE7">
        <w:rPr>
          <w:rFonts w:ascii="Times New Roman" w:hAnsi="Times New Roman"/>
          <w:sz w:val="24"/>
          <w:szCs w:val="24"/>
        </w:rPr>
        <w:t xml:space="preserve">the high primary productions and </w:t>
      </w:r>
      <w:r w:rsidR="000C453D">
        <w:rPr>
          <w:rFonts w:ascii="Times New Roman" w:hAnsi="Times New Roman"/>
          <w:sz w:val="24"/>
          <w:szCs w:val="24"/>
        </w:rPr>
        <w:t>low secondary production</w:t>
      </w:r>
      <w:r w:rsidR="00607BE7">
        <w:rPr>
          <w:rFonts w:ascii="Times New Roman" w:hAnsi="Times New Roman"/>
          <w:sz w:val="24"/>
          <w:szCs w:val="24"/>
        </w:rPr>
        <w:t>s</w:t>
      </w:r>
      <w:r w:rsidR="00860EDE">
        <w:rPr>
          <w:rFonts w:ascii="Times New Roman" w:hAnsi="Times New Roman"/>
          <w:sz w:val="24"/>
          <w:szCs w:val="24"/>
        </w:rPr>
        <w:t xml:space="preserve">. </w:t>
      </w:r>
      <w:r w:rsidR="00B415D7">
        <w:rPr>
          <w:rFonts w:ascii="Times New Roman" w:hAnsi="Times New Roman"/>
          <w:sz w:val="24"/>
          <w:szCs w:val="24"/>
        </w:rPr>
        <w:t>While in the SB</w:t>
      </w:r>
      <w:ins w:id="142" w:author="MANALO CERVINIA VELASCO" w:date="2016-05-24T12:00:00Z">
        <w:r w:rsidR="00894970">
          <w:rPr>
            <w:rFonts w:ascii="Times New Roman" w:hAnsi="Times New Roman"/>
            <w:sz w:val="24"/>
            <w:szCs w:val="24"/>
          </w:rPr>
          <w:t>,</w:t>
        </w:r>
      </w:ins>
      <w:r w:rsidR="001E0913">
        <w:rPr>
          <w:rFonts w:ascii="Times New Roman" w:hAnsi="Times New Roman"/>
          <w:sz w:val="24"/>
          <w:szCs w:val="24"/>
        </w:rPr>
        <w:t xml:space="preserve"> </w:t>
      </w:r>
      <w:ins w:id="143" w:author="MANALO CERVINIA VELASCO" w:date="2016-05-24T12:01:00Z">
        <w:r w:rsidR="00894970">
          <w:rPr>
            <w:rFonts w:ascii="Times New Roman" w:hAnsi="Times New Roman"/>
            <w:sz w:val="24"/>
            <w:szCs w:val="24"/>
          </w:rPr>
          <w:t xml:space="preserve">which </w:t>
        </w:r>
      </w:ins>
      <w:r w:rsidR="001E0913">
        <w:rPr>
          <w:rFonts w:ascii="Times New Roman" w:hAnsi="Times New Roman"/>
          <w:sz w:val="24"/>
          <w:szCs w:val="24"/>
        </w:rPr>
        <w:t>represent</w:t>
      </w:r>
      <w:ins w:id="144" w:author="MANALO CERVINIA VELASCO" w:date="2016-05-24T12:01:00Z">
        <w:r w:rsidR="00894970">
          <w:rPr>
            <w:rFonts w:ascii="Times New Roman" w:hAnsi="Times New Roman"/>
            <w:sz w:val="24"/>
            <w:szCs w:val="24"/>
          </w:rPr>
          <w:t>s</w:t>
        </w:r>
      </w:ins>
      <w:r w:rsidR="001E0913">
        <w:rPr>
          <w:rFonts w:ascii="Times New Roman" w:hAnsi="Times New Roman"/>
          <w:sz w:val="24"/>
          <w:szCs w:val="24"/>
        </w:rPr>
        <w:t xml:space="preserve"> the </w:t>
      </w:r>
      <w:r w:rsidR="00E24E93">
        <w:rPr>
          <w:rFonts w:ascii="Times New Roman" w:hAnsi="Times New Roman"/>
          <w:sz w:val="24"/>
          <w:szCs w:val="24"/>
        </w:rPr>
        <w:t>offshore area</w:t>
      </w:r>
      <w:r w:rsidR="00B415D7">
        <w:rPr>
          <w:rFonts w:ascii="Times New Roman" w:hAnsi="Times New Roman"/>
          <w:sz w:val="24"/>
          <w:szCs w:val="24"/>
        </w:rPr>
        <w:t xml:space="preserve">, </w:t>
      </w:r>
      <w:r w:rsidR="006C6E99">
        <w:rPr>
          <w:rFonts w:ascii="Times New Roman" w:hAnsi="Times New Roman"/>
          <w:sz w:val="24"/>
          <w:szCs w:val="24"/>
        </w:rPr>
        <w:t xml:space="preserve">the secondary productions </w:t>
      </w:r>
      <w:r w:rsidR="00DE563F">
        <w:rPr>
          <w:rFonts w:ascii="Times New Roman" w:hAnsi="Times New Roman"/>
          <w:sz w:val="24"/>
          <w:szCs w:val="24"/>
        </w:rPr>
        <w:t xml:space="preserve">and transfer efficiencies </w:t>
      </w:r>
      <w:r w:rsidR="00F50539">
        <w:rPr>
          <w:rFonts w:ascii="Times New Roman" w:hAnsi="Times New Roman"/>
          <w:sz w:val="24"/>
          <w:szCs w:val="24"/>
        </w:rPr>
        <w:t>were</w:t>
      </w:r>
      <w:r w:rsidR="00096028">
        <w:rPr>
          <w:rFonts w:ascii="Times New Roman" w:hAnsi="Times New Roman"/>
          <w:sz w:val="24"/>
          <w:szCs w:val="24"/>
        </w:rPr>
        <w:t xml:space="preserve"> high</w:t>
      </w:r>
      <w:r w:rsidR="00396CE6">
        <w:rPr>
          <w:rFonts w:ascii="Times New Roman" w:hAnsi="Times New Roman"/>
          <w:sz w:val="24"/>
          <w:szCs w:val="24"/>
        </w:rPr>
        <w:t xml:space="preserve">. </w:t>
      </w:r>
      <w:r w:rsidR="007E436B">
        <w:rPr>
          <w:rFonts w:ascii="Times New Roman" w:hAnsi="Times New Roman"/>
          <w:sz w:val="24"/>
          <w:szCs w:val="24"/>
        </w:rPr>
        <w:t>Therefore, it is likely that</w:t>
      </w:r>
      <w:r w:rsidR="00396CE6">
        <w:rPr>
          <w:rFonts w:ascii="Times New Roman" w:hAnsi="Times New Roman"/>
          <w:sz w:val="24"/>
          <w:szCs w:val="24"/>
        </w:rPr>
        <w:t xml:space="preserve"> the </w:t>
      </w:r>
      <w:r w:rsidR="007E436B">
        <w:rPr>
          <w:rFonts w:ascii="Times New Roman" w:hAnsi="Times New Roman"/>
          <w:sz w:val="24"/>
          <w:szCs w:val="24"/>
        </w:rPr>
        <w:t xml:space="preserve">offshore </w:t>
      </w:r>
      <w:r w:rsidR="00034DE6">
        <w:rPr>
          <w:rFonts w:ascii="Times New Roman" w:hAnsi="Times New Roman"/>
          <w:sz w:val="24"/>
          <w:szCs w:val="24"/>
        </w:rPr>
        <w:t>area plays</w:t>
      </w:r>
      <w:r w:rsidR="00FC2FEF">
        <w:rPr>
          <w:rFonts w:ascii="Times New Roman" w:hAnsi="Times New Roman"/>
          <w:sz w:val="24"/>
          <w:szCs w:val="24"/>
        </w:rPr>
        <w:t xml:space="preserve"> an</w:t>
      </w:r>
      <w:r w:rsidR="007E436B">
        <w:rPr>
          <w:rFonts w:ascii="Times New Roman" w:hAnsi="Times New Roman"/>
          <w:sz w:val="24"/>
          <w:szCs w:val="24"/>
        </w:rPr>
        <w:t xml:space="preserve"> </w:t>
      </w:r>
      <w:r w:rsidR="00C05B18">
        <w:rPr>
          <w:rFonts w:ascii="Times New Roman" w:hAnsi="Times New Roman"/>
          <w:sz w:val="24"/>
          <w:szCs w:val="24"/>
        </w:rPr>
        <w:t>importan</w:t>
      </w:r>
      <w:ins w:id="145" w:author="MANALO CERVINIA VELASCO" w:date="2016-05-24T12:01:00Z">
        <w:r w:rsidR="00894970">
          <w:rPr>
            <w:rFonts w:ascii="Times New Roman" w:hAnsi="Times New Roman"/>
            <w:sz w:val="24"/>
            <w:szCs w:val="24"/>
          </w:rPr>
          <w:t>t</w:t>
        </w:r>
      </w:ins>
      <w:r w:rsidR="00C05B18">
        <w:rPr>
          <w:rFonts w:ascii="Times New Roman" w:hAnsi="Times New Roman"/>
          <w:sz w:val="24"/>
          <w:szCs w:val="24"/>
        </w:rPr>
        <w:t xml:space="preserve"> </w:t>
      </w:r>
      <w:r w:rsidR="00034DE6">
        <w:rPr>
          <w:rFonts w:ascii="Times New Roman" w:hAnsi="Times New Roman"/>
          <w:sz w:val="24"/>
          <w:szCs w:val="24"/>
        </w:rPr>
        <w:t>role</w:t>
      </w:r>
      <w:r w:rsidR="00934AD7">
        <w:rPr>
          <w:rFonts w:ascii="Times New Roman" w:hAnsi="Times New Roman"/>
          <w:sz w:val="24"/>
          <w:szCs w:val="24"/>
        </w:rPr>
        <w:t xml:space="preserve"> </w:t>
      </w:r>
      <w:r w:rsidR="00030A43">
        <w:rPr>
          <w:rFonts w:ascii="Times New Roman" w:hAnsi="Times New Roman"/>
          <w:sz w:val="24"/>
          <w:szCs w:val="24"/>
        </w:rPr>
        <w:t>in</w:t>
      </w:r>
      <w:r w:rsidR="000A63BE">
        <w:rPr>
          <w:rFonts w:ascii="Times New Roman" w:hAnsi="Times New Roman"/>
          <w:sz w:val="24"/>
          <w:szCs w:val="24"/>
        </w:rPr>
        <w:t xml:space="preserve"> the energy flow </w:t>
      </w:r>
      <w:r w:rsidR="00C81F51">
        <w:rPr>
          <w:rFonts w:ascii="Times New Roman" w:hAnsi="Times New Roman"/>
          <w:sz w:val="24"/>
          <w:szCs w:val="24"/>
        </w:rPr>
        <w:t xml:space="preserve">to the higher trophic levels in the food webs </w:t>
      </w:r>
      <w:r w:rsidR="00934AD7">
        <w:rPr>
          <w:rFonts w:ascii="Times New Roman" w:hAnsi="Times New Roman"/>
          <w:sz w:val="24"/>
          <w:szCs w:val="24"/>
        </w:rPr>
        <w:t>in the</w:t>
      </w:r>
      <w:r w:rsidR="00C05B18">
        <w:rPr>
          <w:rFonts w:ascii="Times New Roman" w:hAnsi="Times New Roman"/>
          <w:sz w:val="24"/>
          <w:szCs w:val="24"/>
        </w:rPr>
        <w:t xml:space="preserve"> </w:t>
      </w:r>
      <w:r w:rsidR="00981E86">
        <w:rPr>
          <w:rFonts w:ascii="Times New Roman" w:hAnsi="Times New Roman"/>
          <w:sz w:val="24"/>
          <w:szCs w:val="24"/>
        </w:rPr>
        <w:t>coastal</w:t>
      </w:r>
      <w:r w:rsidR="00F2485A">
        <w:rPr>
          <w:rFonts w:ascii="Times New Roman" w:hAnsi="Times New Roman"/>
          <w:sz w:val="24"/>
          <w:szCs w:val="24"/>
        </w:rPr>
        <w:t xml:space="preserve"> sea.</w:t>
      </w:r>
      <w:r w:rsidR="00074822">
        <w:rPr>
          <w:rFonts w:ascii="Times New Roman" w:hAnsi="Times New Roman"/>
          <w:sz w:val="24"/>
          <w:szCs w:val="24"/>
        </w:rPr>
        <w:t xml:space="preserve"> </w:t>
      </w:r>
      <w:ins w:id="146" w:author="亮 梅原" w:date="2016-05-24T22:40:00Z">
        <w:r w:rsidR="001C0992">
          <w:rPr>
            <w:rFonts w:ascii="Times New Roman" w:hAnsi="Times New Roman"/>
            <w:sz w:val="24"/>
            <w:szCs w:val="24"/>
          </w:rPr>
          <w:t>Reference</w:t>
        </w:r>
      </w:ins>
      <w:r w:rsidR="00C219AA">
        <w:rPr>
          <w:rFonts w:ascii="Times New Roman" w:hAnsi="Times New Roman"/>
          <w:sz w:val="24"/>
          <w:szCs w:val="24"/>
        </w:rPr>
        <w:t xml:space="preserve"> [2</w:t>
      </w:r>
      <w:r w:rsidR="00D71A3D">
        <w:rPr>
          <w:rFonts w:ascii="Times New Roman" w:hAnsi="Times New Roman"/>
          <w:sz w:val="24"/>
          <w:szCs w:val="24"/>
        </w:rPr>
        <w:t>0</w:t>
      </w:r>
      <w:r w:rsidR="00C219AA">
        <w:rPr>
          <w:rFonts w:ascii="Times New Roman" w:hAnsi="Times New Roman"/>
          <w:sz w:val="24"/>
          <w:szCs w:val="24"/>
        </w:rPr>
        <w:t xml:space="preserve">] </w:t>
      </w:r>
      <w:r w:rsidR="00742541">
        <w:rPr>
          <w:rFonts w:ascii="Times New Roman" w:hAnsi="Times New Roman"/>
          <w:sz w:val="24"/>
          <w:szCs w:val="24"/>
        </w:rPr>
        <w:t>defined the sea p</w:t>
      </w:r>
      <w:r w:rsidR="00742541" w:rsidRPr="00B5277F">
        <w:rPr>
          <w:rFonts w:ascii="Times New Roman" w:hAnsi="Times New Roman"/>
          <w:sz w:val="24"/>
          <w:szCs w:val="24"/>
        </w:rPr>
        <w:t>rovince</w:t>
      </w:r>
      <w:r w:rsidR="003C0A27">
        <w:rPr>
          <w:rFonts w:ascii="Times New Roman" w:hAnsi="Times New Roman"/>
          <w:sz w:val="24"/>
          <w:szCs w:val="24"/>
        </w:rPr>
        <w:t xml:space="preserve"> as</w:t>
      </w:r>
      <w:r w:rsidR="00D572D9">
        <w:rPr>
          <w:rFonts w:ascii="Times New Roman" w:hAnsi="Times New Roman"/>
          <w:sz w:val="24"/>
          <w:szCs w:val="24"/>
        </w:rPr>
        <w:t xml:space="preserve"> </w:t>
      </w:r>
      <w:r w:rsidR="003C0A27">
        <w:rPr>
          <w:rFonts w:ascii="Times New Roman" w:hAnsi="Times New Roman"/>
          <w:sz w:val="24"/>
          <w:szCs w:val="24"/>
        </w:rPr>
        <w:t xml:space="preserve">oceanic, coastal, and </w:t>
      </w:r>
      <w:r w:rsidR="00A07BFB">
        <w:rPr>
          <w:rFonts w:ascii="Times New Roman" w:hAnsi="Times New Roman"/>
          <w:sz w:val="24"/>
          <w:szCs w:val="24"/>
        </w:rPr>
        <w:t xml:space="preserve">upwelling area, </w:t>
      </w:r>
      <w:r w:rsidR="00C94FD5">
        <w:rPr>
          <w:rFonts w:ascii="Times New Roman" w:hAnsi="Times New Roman"/>
          <w:sz w:val="24"/>
          <w:szCs w:val="24"/>
        </w:rPr>
        <w:t xml:space="preserve">and </w:t>
      </w:r>
      <w:r w:rsidR="00A07BFB">
        <w:rPr>
          <w:rFonts w:ascii="Times New Roman" w:hAnsi="Times New Roman"/>
          <w:sz w:val="24"/>
          <w:szCs w:val="24"/>
        </w:rPr>
        <w:t xml:space="preserve">estimated </w:t>
      </w:r>
      <w:proofErr w:type="gramStart"/>
      <w:r w:rsidR="006A5F4F">
        <w:rPr>
          <w:rFonts w:ascii="Times New Roman" w:hAnsi="Times New Roman"/>
          <w:sz w:val="24"/>
          <w:szCs w:val="24"/>
        </w:rPr>
        <w:t xml:space="preserve">each transfer </w:t>
      </w:r>
      <w:r w:rsidR="000B75C1">
        <w:rPr>
          <w:rFonts w:ascii="Times New Roman" w:hAnsi="Times New Roman"/>
          <w:sz w:val="24"/>
          <w:szCs w:val="24"/>
        </w:rPr>
        <w:t>efficiencies</w:t>
      </w:r>
      <w:proofErr w:type="gramEnd"/>
      <w:r w:rsidR="006A5F4F">
        <w:rPr>
          <w:rFonts w:ascii="Times New Roman" w:hAnsi="Times New Roman"/>
          <w:sz w:val="24"/>
          <w:szCs w:val="24"/>
        </w:rPr>
        <w:t xml:space="preserve"> </w:t>
      </w:r>
      <w:r w:rsidR="00CD1EF7">
        <w:rPr>
          <w:rFonts w:ascii="Times New Roman" w:hAnsi="Times New Roman"/>
          <w:sz w:val="24"/>
          <w:szCs w:val="24"/>
        </w:rPr>
        <w:t>(</w:t>
      </w:r>
      <w:r w:rsidR="00917E20">
        <w:rPr>
          <w:rFonts w:ascii="Times New Roman" w:hAnsi="Times New Roman"/>
          <w:sz w:val="24"/>
          <w:szCs w:val="24"/>
        </w:rPr>
        <w:t>10, 15, and 20%, respectively</w:t>
      </w:r>
      <w:r w:rsidR="00CD1EF7">
        <w:rPr>
          <w:rFonts w:ascii="Times New Roman" w:hAnsi="Times New Roman"/>
          <w:sz w:val="24"/>
          <w:szCs w:val="24"/>
        </w:rPr>
        <w:t>).</w:t>
      </w:r>
      <w:r w:rsidR="00F7610D">
        <w:rPr>
          <w:rFonts w:ascii="Times New Roman" w:hAnsi="Times New Roman"/>
          <w:sz w:val="24"/>
          <w:szCs w:val="24"/>
        </w:rPr>
        <w:t xml:space="preserve"> In this study, </w:t>
      </w:r>
      <w:r w:rsidR="000A27DE">
        <w:rPr>
          <w:rFonts w:ascii="Times New Roman" w:hAnsi="Times New Roman"/>
          <w:sz w:val="24"/>
          <w:szCs w:val="24"/>
        </w:rPr>
        <w:t xml:space="preserve">we </w:t>
      </w:r>
      <w:r w:rsidR="00E35EB3" w:rsidRPr="00E35EB3">
        <w:rPr>
          <w:rFonts w:ascii="Times New Roman" w:hAnsi="Times New Roman"/>
          <w:sz w:val="24"/>
          <w:szCs w:val="24"/>
        </w:rPr>
        <w:t xml:space="preserve">divided </w:t>
      </w:r>
      <w:r w:rsidR="00E35EB3">
        <w:rPr>
          <w:rFonts w:ascii="Times New Roman" w:hAnsi="Times New Roman"/>
          <w:sz w:val="24"/>
          <w:szCs w:val="24"/>
        </w:rPr>
        <w:t xml:space="preserve">the </w:t>
      </w:r>
      <w:r w:rsidR="00D1116C">
        <w:rPr>
          <w:rFonts w:ascii="Times New Roman" w:hAnsi="Times New Roman"/>
          <w:sz w:val="24"/>
          <w:szCs w:val="24"/>
        </w:rPr>
        <w:t>Hiroshima B</w:t>
      </w:r>
      <w:r w:rsidR="00E35EB3">
        <w:rPr>
          <w:rFonts w:ascii="Times New Roman" w:hAnsi="Times New Roman"/>
          <w:sz w:val="24"/>
          <w:szCs w:val="24"/>
        </w:rPr>
        <w:t>ay</w:t>
      </w:r>
      <w:r w:rsidR="00E35EB3" w:rsidRPr="00E35EB3">
        <w:rPr>
          <w:rFonts w:ascii="Times New Roman" w:hAnsi="Times New Roman"/>
          <w:sz w:val="24"/>
          <w:szCs w:val="24"/>
        </w:rPr>
        <w:t xml:space="preserve"> into</w:t>
      </w:r>
      <w:r w:rsidR="000A27DE">
        <w:rPr>
          <w:rFonts w:ascii="Times New Roman" w:hAnsi="Times New Roman"/>
          <w:sz w:val="24"/>
          <w:szCs w:val="24"/>
        </w:rPr>
        <w:t xml:space="preserve"> </w:t>
      </w:r>
      <w:ins w:id="147" w:author="MANALO CERVINIA VELASCO" w:date="2016-05-24T12:02:00Z">
        <w:r w:rsidR="00640049">
          <w:rPr>
            <w:rFonts w:ascii="Times New Roman" w:hAnsi="Times New Roman"/>
            <w:sz w:val="24"/>
            <w:szCs w:val="24"/>
          </w:rPr>
          <w:t xml:space="preserve">an </w:t>
        </w:r>
      </w:ins>
      <w:r w:rsidR="00A208D4">
        <w:rPr>
          <w:rFonts w:ascii="Times New Roman" w:hAnsi="Times New Roman"/>
          <w:sz w:val="24"/>
          <w:szCs w:val="24"/>
        </w:rPr>
        <w:t xml:space="preserve">estuary </w:t>
      </w:r>
      <w:r w:rsidR="005F4658">
        <w:rPr>
          <w:rFonts w:ascii="Times New Roman" w:hAnsi="Times New Roman"/>
          <w:sz w:val="24"/>
          <w:szCs w:val="24"/>
        </w:rPr>
        <w:t>(NB) and</w:t>
      </w:r>
      <w:r w:rsidR="00E35EB3">
        <w:rPr>
          <w:rFonts w:ascii="Times New Roman" w:hAnsi="Times New Roman"/>
          <w:sz w:val="24"/>
          <w:szCs w:val="24"/>
        </w:rPr>
        <w:t xml:space="preserve"> </w:t>
      </w:r>
      <w:r w:rsidR="005F4658">
        <w:rPr>
          <w:rFonts w:ascii="Times New Roman" w:hAnsi="Times New Roman"/>
          <w:sz w:val="24"/>
          <w:szCs w:val="24"/>
        </w:rPr>
        <w:t>offshore</w:t>
      </w:r>
      <w:ins w:id="148" w:author="MANALO CERVINIA VELASCO" w:date="2016-05-24T12:02:00Z">
        <w:r w:rsidR="00640049">
          <w:rPr>
            <w:rFonts w:ascii="Times New Roman" w:hAnsi="Times New Roman"/>
            <w:sz w:val="24"/>
            <w:szCs w:val="24"/>
          </w:rPr>
          <w:t xml:space="preserve"> area</w:t>
        </w:r>
      </w:ins>
      <w:r w:rsidR="005F4658">
        <w:rPr>
          <w:rFonts w:ascii="Times New Roman" w:hAnsi="Times New Roman"/>
          <w:sz w:val="24"/>
          <w:szCs w:val="24"/>
        </w:rPr>
        <w:t xml:space="preserve"> (</w:t>
      </w:r>
      <w:r w:rsidR="00A208D4">
        <w:rPr>
          <w:rFonts w:ascii="Times New Roman" w:hAnsi="Times New Roman"/>
          <w:sz w:val="24"/>
          <w:szCs w:val="24"/>
        </w:rPr>
        <w:t>SB</w:t>
      </w:r>
      <w:r w:rsidR="005F4658">
        <w:rPr>
          <w:rFonts w:ascii="Times New Roman" w:hAnsi="Times New Roman"/>
          <w:sz w:val="24"/>
          <w:szCs w:val="24"/>
        </w:rPr>
        <w:t>)</w:t>
      </w:r>
      <w:r w:rsidR="006D78D9">
        <w:rPr>
          <w:rFonts w:ascii="Times New Roman" w:hAnsi="Times New Roman"/>
          <w:sz w:val="24"/>
          <w:szCs w:val="24"/>
        </w:rPr>
        <w:t xml:space="preserve">, and clarified </w:t>
      </w:r>
      <w:r w:rsidR="006B12DF">
        <w:rPr>
          <w:rFonts w:ascii="Times New Roman" w:hAnsi="Times New Roman"/>
          <w:sz w:val="24"/>
          <w:szCs w:val="24"/>
        </w:rPr>
        <w:t>the spat</w:t>
      </w:r>
      <w:r w:rsidR="00927005">
        <w:rPr>
          <w:rFonts w:ascii="Times New Roman" w:hAnsi="Times New Roman"/>
          <w:sz w:val="24"/>
          <w:szCs w:val="24"/>
        </w:rPr>
        <w:t>ial difference of the b</w:t>
      </w:r>
      <w:r w:rsidR="00927005" w:rsidRPr="00F6007F">
        <w:rPr>
          <w:rFonts w:ascii="Times New Roman" w:hAnsi="Times New Roman"/>
          <w:sz w:val="24"/>
          <w:szCs w:val="24"/>
        </w:rPr>
        <w:t xml:space="preserve">iological productivity of </w:t>
      </w:r>
      <w:r w:rsidR="00C80CF4">
        <w:rPr>
          <w:rFonts w:ascii="Times New Roman" w:hAnsi="Times New Roman"/>
          <w:sz w:val="24"/>
          <w:szCs w:val="24"/>
        </w:rPr>
        <w:t xml:space="preserve">the </w:t>
      </w:r>
      <w:r w:rsidR="00927005" w:rsidRPr="00F6007F">
        <w:rPr>
          <w:rFonts w:ascii="Times New Roman" w:hAnsi="Times New Roman"/>
          <w:sz w:val="24"/>
          <w:szCs w:val="24"/>
        </w:rPr>
        <w:t>lower trophic levels</w:t>
      </w:r>
      <w:r w:rsidR="00927005" w:rsidRPr="00E31CE1">
        <w:rPr>
          <w:rFonts w:ascii="Times New Roman" w:hAnsi="Times New Roman"/>
          <w:sz w:val="24"/>
          <w:szCs w:val="24"/>
        </w:rPr>
        <w:t xml:space="preserve"> </w:t>
      </w:r>
      <w:r w:rsidR="00927005">
        <w:rPr>
          <w:rFonts w:ascii="Times New Roman" w:hAnsi="Times New Roman"/>
          <w:sz w:val="24"/>
          <w:szCs w:val="24"/>
        </w:rPr>
        <w:t xml:space="preserve">in the </w:t>
      </w:r>
      <w:r w:rsidR="00002197">
        <w:rPr>
          <w:rFonts w:ascii="Times New Roman" w:hAnsi="Times New Roman"/>
          <w:sz w:val="24"/>
          <w:szCs w:val="24"/>
        </w:rPr>
        <w:t>coastal area</w:t>
      </w:r>
      <w:r w:rsidR="00927005">
        <w:rPr>
          <w:rFonts w:ascii="Times New Roman" w:hAnsi="Times New Roman"/>
          <w:sz w:val="24"/>
          <w:szCs w:val="24"/>
        </w:rPr>
        <w:t>.</w:t>
      </w:r>
      <w:r w:rsidR="00C80CF4">
        <w:rPr>
          <w:rFonts w:ascii="Times New Roman" w:hAnsi="Times New Roman"/>
          <w:sz w:val="24"/>
          <w:szCs w:val="24"/>
        </w:rPr>
        <w:t xml:space="preserve"> </w:t>
      </w:r>
      <w:ins w:id="149" w:author="MANALO CERVINIA VELASCO" w:date="2016-05-24T12:05:00Z">
        <w:r w:rsidR="00C079EA">
          <w:rPr>
            <w:rFonts w:ascii="Times New Roman" w:hAnsi="Times New Roman"/>
            <w:sz w:val="24"/>
            <w:szCs w:val="24"/>
          </w:rPr>
          <w:t xml:space="preserve">Due to the differences in </w:t>
        </w:r>
        <w:r w:rsidR="00C079EA" w:rsidRPr="00EF6F53">
          <w:rPr>
            <w:rFonts w:ascii="Times New Roman" w:hAnsi="Times New Roman"/>
            <w:sz w:val="24"/>
            <w:szCs w:val="24"/>
          </w:rPr>
          <w:t>ecosystem</w:t>
        </w:r>
        <w:r w:rsidR="00C079EA">
          <w:rPr>
            <w:rFonts w:ascii="Times New Roman" w:hAnsi="Times New Roman"/>
            <w:sz w:val="24"/>
            <w:szCs w:val="24"/>
          </w:rPr>
          <w:t>,</w:t>
        </w:r>
      </w:ins>
      <w:ins w:id="150" w:author="MANALO CERVINIA VELASCO" w:date="2016-05-24T17:57:00Z">
        <w:r w:rsidR="00066CB8">
          <w:rPr>
            <w:rFonts w:ascii="Times New Roman" w:hAnsi="Times New Roman"/>
            <w:sz w:val="24"/>
            <w:szCs w:val="24"/>
          </w:rPr>
          <w:t xml:space="preserve"> when</w:t>
        </w:r>
        <w:r w:rsidR="00066CB8" w:rsidRPr="00DD7C4A">
          <w:rPr>
            <w:rFonts w:ascii="Times New Roman" w:hAnsi="Times New Roman"/>
            <w:sz w:val="24"/>
            <w:szCs w:val="24"/>
          </w:rPr>
          <w:t xml:space="preserve"> the </w:t>
        </w:r>
        <w:r w:rsidR="00066CB8">
          <w:rPr>
            <w:rFonts w:ascii="Times New Roman" w:hAnsi="Times New Roman"/>
            <w:sz w:val="24"/>
            <w:szCs w:val="24"/>
          </w:rPr>
          <w:t>location changes</w:t>
        </w:r>
        <w:proofErr w:type="gramStart"/>
        <w:r w:rsidR="00066CB8">
          <w:rPr>
            <w:rFonts w:ascii="Times New Roman" w:hAnsi="Times New Roman"/>
            <w:sz w:val="24"/>
            <w:szCs w:val="24"/>
          </w:rPr>
          <w:t xml:space="preserve">, </w:t>
        </w:r>
      </w:ins>
      <w:r w:rsidR="00DD7C4A" w:rsidRPr="00DD7C4A">
        <w:rPr>
          <w:rFonts w:ascii="Times New Roman" w:hAnsi="Times New Roman"/>
          <w:sz w:val="24"/>
          <w:szCs w:val="24"/>
        </w:rPr>
        <w:t xml:space="preserve"> </w:t>
      </w:r>
      <w:r w:rsidR="00DD7C4A">
        <w:rPr>
          <w:rFonts w:ascii="Times New Roman" w:hAnsi="Times New Roman"/>
          <w:sz w:val="24"/>
          <w:szCs w:val="24"/>
        </w:rPr>
        <w:t>transfer</w:t>
      </w:r>
      <w:proofErr w:type="gramEnd"/>
      <w:r w:rsidR="00DD7C4A">
        <w:rPr>
          <w:rFonts w:ascii="Times New Roman" w:hAnsi="Times New Roman"/>
          <w:sz w:val="24"/>
          <w:szCs w:val="24"/>
        </w:rPr>
        <w:t xml:space="preserve"> efficiency</w:t>
      </w:r>
      <w:r w:rsidR="00DD7C4A" w:rsidRPr="00DD7C4A">
        <w:rPr>
          <w:rFonts w:ascii="Times New Roman" w:hAnsi="Times New Roman"/>
          <w:sz w:val="24"/>
          <w:szCs w:val="24"/>
        </w:rPr>
        <w:t xml:space="preserve"> </w:t>
      </w:r>
      <w:r w:rsidR="001E1E65">
        <w:rPr>
          <w:rFonts w:ascii="Times New Roman" w:hAnsi="Times New Roman"/>
          <w:sz w:val="24"/>
          <w:szCs w:val="24"/>
        </w:rPr>
        <w:t>changes</w:t>
      </w:r>
      <w:r w:rsidR="00DD7C4A" w:rsidRPr="00DD7C4A">
        <w:rPr>
          <w:rFonts w:ascii="Times New Roman" w:hAnsi="Times New Roman"/>
          <w:sz w:val="24"/>
          <w:szCs w:val="24"/>
        </w:rPr>
        <w:t xml:space="preserve"> </w:t>
      </w:r>
      <w:r w:rsidR="00982DED">
        <w:rPr>
          <w:rFonts w:ascii="Times New Roman" w:hAnsi="Times New Roman"/>
          <w:sz w:val="24"/>
          <w:szCs w:val="24"/>
        </w:rPr>
        <w:t>[2</w:t>
      </w:r>
      <w:r w:rsidR="00817F18">
        <w:rPr>
          <w:rFonts w:ascii="Times New Roman" w:hAnsi="Times New Roman"/>
          <w:sz w:val="24"/>
          <w:szCs w:val="24"/>
        </w:rPr>
        <w:t>1</w:t>
      </w:r>
      <w:r w:rsidR="00982DED">
        <w:rPr>
          <w:rFonts w:ascii="Times New Roman" w:hAnsi="Times New Roman"/>
          <w:sz w:val="24"/>
          <w:szCs w:val="24"/>
        </w:rPr>
        <w:t>]</w:t>
      </w:r>
      <w:r w:rsidR="000B605B">
        <w:rPr>
          <w:rFonts w:ascii="Times New Roman" w:hAnsi="Times New Roman"/>
          <w:sz w:val="24"/>
          <w:szCs w:val="24"/>
        </w:rPr>
        <w:t>.</w:t>
      </w:r>
      <w:r w:rsidR="008A13D2">
        <w:rPr>
          <w:rFonts w:ascii="Times New Roman" w:hAnsi="Times New Roman"/>
          <w:sz w:val="24"/>
          <w:szCs w:val="24"/>
        </w:rPr>
        <w:t xml:space="preserve"> </w:t>
      </w:r>
      <w:r w:rsidR="000B605B">
        <w:rPr>
          <w:rFonts w:ascii="Times New Roman" w:hAnsi="Times New Roman"/>
          <w:sz w:val="24"/>
          <w:szCs w:val="24"/>
        </w:rPr>
        <w:t xml:space="preserve">In this study, </w:t>
      </w:r>
      <w:r w:rsidR="009C14A1">
        <w:rPr>
          <w:rFonts w:ascii="Times New Roman" w:hAnsi="Times New Roman"/>
          <w:sz w:val="24"/>
          <w:szCs w:val="24"/>
        </w:rPr>
        <w:t>difference</w:t>
      </w:r>
      <w:ins w:id="151" w:author="MANALO CERVINIA VELASCO" w:date="2016-05-24T12:05:00Z">
        <w:r w:rsidR="00C079EA">
          <w:rPr>
            <w:rFonts w:ascii="Times New Roman" w:hAnsi="Times New Roman"/>
            <w:sz w:val="24"/>
            <w:szCs w:val="24"/>
          </w:rPr>
          <w:t>s were</w:t>
        </w:r>
      </w:ins>
      <w:r w:rsidR="0039617E">
        <w:rPr>
          <w:rFonts w:ascii="Times New Roman" w:hAnsi="Times New Roman"/>
          <w:sz w:val="24"/>
          <w:szCs w:val="24"/>
        </w:rPr>
        <w:t xml:space="preserve"> </w:t>
      </w:r>
      <w:r w:rsidR="00A76AED">
        <w:rPr>
          <w:rFonts w:ascii="Times New Roman" w:hAnsi="Times New Roman"/>
          <w:sz w:val="24"/>
          <w:szCs w:val="24"/>
        </w:rPr>
        <w:t xml:space="preserve">also </w:t>
      </w:r>
      <w:ins w:id="152" w:author="MANALO CERVINIA VELASCO" w:date="2016-05-24T12:05:00Z">
        <w:r w:rsidR="00C079EA">
          <w:rPr>
            <w:rFonts w:ascii="Times New Roman" w:hAnsi="Times New Roman"/>
            <w:sz w:val="24"/>
            <w:szCs w:val="24"/>
          </w:rPr>
          <w:t xml:space="preserve">found </w:t>
        </w:r>
      </w:ins>
      <w:r w:rsidR="00AC00BB">
        <w:rPr>
          <w:rFonts w:ascii="Times New Roman" w:hAnsi="Times New Roman"/>
          <w:sz w:val="24"/>
          <w:szCs w:val="24"/>
        </w:rPr>
        <w:t>in a local</w:t>
      </w:r>
      <w:ins w:id="153" w:author="MANALO CERVINIA VELASCO" w:date="2016-05-24T17:57:00Z">
        <w:r w:rsidR="00066CB8">
          <w:rPr>
            <w:rFonts w:ascii="Times New Roman" w:hAnsi="Times New Roman"/>
            <w:sz w:val="24"/>
            <w:szCs w:val="24"/>
          </w:rPr>
          <w:t>ized</w:t>
        </w:r>
      </w:ins>
      <w:r w:rsidR="00AC00BB">
        <w:rPr>
          <w:rFonts w:ascii="Times New Roman" w:hAnsi="Times New Roman"/>
          <w:sz w:val="24"/>
          <w:szCs w:val="24"/>
        </w:rPr>
        <w:t xml:space="preserve"> area of</w:t>
      </w:r>
      <w:r w:rsidR="006436F1">
        <w:rPr>
          <w:rFonts w:ascii="Times New Roman" w:hAnsi="Times New Roman"/>
          <w:sz w:val="24"/>
          <w:szCs w:val="24"/>
        </w:rPr>
        <w:t xml:space="preserve"> </w:t>
      </w:r>
      <w:ins w:id="154" w:author="MANALO CERVINIA VELASCO" w:date="2016-05-24T17:57:00Z">
        <w:r w:rsidR="00066CB8">
          <w:rPr>
            <w:rFonts w:ascii="Times New Roman" w:hAnsi="Times New Roman"/>
            <w:sz w:val="24"/>
            <w:szCs w:val="24"/>
          </w:rPr>
          <w:t xml:space="preserve">the </w:t>
        </w:r>
      </w:ins>
      <w:r w:rsidR="006436F1">
        <w:rPr>
          <w:rFonts w:ascii="Times New Roman" w:hAnsi="Times New Roman"/>
          <w:sz w:val="24"/>
          <w:szCs w:val="24"/>
        </w:rPr>
        <w:t>bay.</w:t>
      </w:r>
    </w:p>
    <w:p w14:paraId="730BAA20" w14:textId="548E62FD" w:rsidR="00036B91" w:rsidRDefault="004E3102" w:rsidP="004223E7">
      <w:pPr>
        <w:autoSpaceDE w:val="0"/>
        <w:autoSpaceDN w:val="0"/>
        <w:snapToGrid w:val="0"/>
        <w:ind w:firstLine="709"/>
        <w:outlineLvl w:val="0"/>
        <w:rPr>
          <w:rFonts w:ascii="Times New Roman" w:hAnsi="Times New Roman"/>
          <w:sz w:val="24"/>
          <w:szCs w:val="24"/>
        </w:rPr>
      </w:pPr>
      <w:r>
        <w:rPr>
          <w:rFonts w:ascii="Times New Roman" w:hAnsi="Times New Roman"/>
          <w:sz w:val="24"/>
          <w:szCs w:val="24"/>
        </w:rPr>
        <w:t xml:space="preserve">In the NB, </w:t>
      </w:r>
      <w:r w:rsidR="00BD69CE">
        <w:rPr>
          <w:rFonts w:ascii="Times New Roman" w:hAnsi="Times New Roman"/>
          <w:sz w:val="24"/>
          <w:szCs w:val="24"/>
        </w:rPr>
        <w:t>t</w:t>
      </w:r>
      <w:r w:rsidR="00012753">
        <w:rPr>
          <w:rFonts w:ascii="Times New Roman" w:hAnsi="Times New Roman"/>
          <w:sz w:val="24"/>
          <w:szCs w:val="24"/>
        </w:rPr>
        <w:t xml:space="preserve">he </w:t>
      </w:r>
      <w:r w:rsidR="006C1171" w:rsidRPr="00E52228">
        <w:rPr>
          <w:rFonts w:ascii="Times New Roman" w:hAnsi="Times New Roman"/>
          <w:sz w:val="24"/>
          <w:szCs w:val="24"/>
        </w:rPr>
        <w:t>constant</w:t>
      </w:r>
      <w:r w:rsidR="006C1171">
        <w:rPr>
          <w:rFonts w:ascii="Times New Roman" w:hAnsi="Times New Roman"/>
          <w:sz w:val="24"/>
          <w:szCs w:val="24"/>
        </w:rPr>
        <w:t xml:space="preserve"> </w:t>
      </w:r>
      <w:r>
        <w:rPr>
          <w:rFonts w:ascii="Times New Roman" w:hAnsi="Times New Roman"/>
          <w:sz w:val="24"/>
          <w:szCs w:val="24"/>
        </w:rPr>
        <w:t>high</w:t>
      </w:r>
      <w:r w:rsidR="00012753">
        <w:rPr>
          <w:rFonts w:ascii="Times New Roman" w:hAnsi="Times New Roman"/>
          <w:sz w:val="24"/>
          <w:szCs w:val="24"/>
        </w:rPr>
        <w:t xml:space="preserve"> </w:t>
      </w:r>
      <w:r w:rsidR="00AF0BE2">
        <w:rPr>
          <w:rFonts w:ascii="Times New Roman" w:hAnsi="Times New Roman"/>
          <w:sz w:val="24"/>
          <w:szCs w:val="24"/>
        </w:rPr>
        <w:t xml:space="preserve">primary productions and </w:t>
      </w:r>
      <w:r>
        <w:rPr>
          <w:rFonts w:ascii="Times New Roman" w:hAnsi="Times New Roman"/>
          <w:sz w:val="24"/>
          <w:szCs w:val="24"/>
        </w:rPr>
        <w:t>low</w:t>
      </w:r>
      <w:r w:rsidR="00AF0BE2">
        <w:rPr>
          <w:rFonts w:ascii="Times New Roman" w:hAnsi="Times New Roman"/>
          <w:sz w:val="24"/>
          <w:szCs w:val="24"/>
        </w:rPr>
        <w:t xml:space="preserve"> secondary production </w:t>
      </w:r>
      <w:r w:rsidR="00DC624B">
        <w:rPr>
          <w:rFonts w:ascii="Times New Roman" w:hAnsi="Times New Roman"/>
          <w:sz w:val="24"/>
          <w:szCs w:val="24"/>
        </w:rPr>
        <w:t>(</w:t>
      </w:r>
      <w:r w:rsidR="00773A62">
        <w:rPr>
          <w:rFonts w:ascii="Times New Roman" w:hAnsi="Times New Roman"/>
          <w:sz w:val="24"/>
          <w:szCs w:val="24"/>
        </w:rPr>
        <w:t>mostly</w:t>
      </w:r>
      <w:r w:rsidR="00DC624B">
        <w:rPr>
          <w:rFonts w:ascii="Times New Roman" w:hAnsi="Times New Roman"/>
          <w:sz w:val="24"/>
          <w:szCs w:val="24"/>
        </w:rPr>
        <w:t xml:space="preserve"> </w:t>
      </w:r>
      <w:r w:rsidR="00773A62">
        <w:rPr>
          <w:rFonts w:ascii="Times New Roman" w:hAnsi="Times New Roman"/>
          <w:sz w:val="24"/>
          <w:szCs w:val="24"/>
        </w:rPr>
        <w:t>due to</w:t>
      </w:r>
      <w:r w:rsidR="00DC624B">
        <w:rPr>
          <w:rFonts w:ascii="Times New Roman" w:hAnsi="Times New Roman"/>
          <w:sz w:val="24"/>
          <w:szCs w:val="24"/>
        </w:rPr>
        <w:t xml:space="preserve"> </w:t>
      </w:r>
      <w:r w:rsidR="009842EB">
        <w:rPr>
          <w:rFonts w:ascii="Times New Roman" w:hAnsi="Times New Roman"/>
          <w:sz w:val="24"/>
          <w:szCs w:val="24"/>
        </w:rPr>
        <w:t xml:space="preserve">the </w:t>
      </w:r>
      <w:r w:rsidR="00DC624B">
        <w:rPr>
          <w:rFonts w:ascii="Times New Roman" w:hAnsi="Times New Roman"/>
          <w:sz w:val="24"/>
          <w:szCs w:val="24"/>
        </w:rPr>
        <w:t xml:space="preserve">net zooplanktons) </w:t>
      </w:r>
      <w:r w:rsidR="00513FB1">
        <w:rPr>
          <w:rFonts w:ascii="Times New Roman" w:hAnsi="Times New Roman"/>
          <w:sz w:val="24"/>
          <w:szCs w:val="24"/>
        </w:rPr>
        <w:t>were observ</w:t>
      </w:r>
      <w:r w:rsidR="006C1171">
        <w:rPr>
          <w:rFonts w:ascii="Times New Roman" w:hAnsi="Times New Roman"/>
          <w:sz w:val="24"/>
          <w:szCs w:val="24"/>
        </w:rPr>
        <w:t xml:space="preserve">ed </w:t>
      </w:r>
      <w:r w:rsidR="00012753">
        <w:rPr>
          <w:rFonts w:ascii="Times New Roman" w:hAnsi="Times New Roman"/>
          <w:sz w:val="24"/>
          <w:szCs w:val="24"/>
        </w:rPr>
        <w:t>throughout the year</w:t>
      </w:r>
      <w:r w:rsidR="00F83FAA">
        <w:rPr>
          <w:rFonts w:ascii="Times New Roman" w:hAnsi="Times New Roman"/>
          <w:sz w:val="24"/>
          <w:szCs w:val="24"/>
        </w:rPr>
        <w:t xml:space="preserve">. </w:t>
      </w:r>
      <w:r w:rsidR="00251D8C">
        <w:rPr>
          <w:rFonts w:ascii="Times New Roman" w:hAnsi="Times New Roman"/>
          <w:sz w:val="24"/>
          <w:szCs w:val="24"/>
        </w:rPr>
        <w:t xml:space="preserve">The </w:t>
      </w:r>
      <w:r w:rsidR="001D6EB8">
        <w:rPr>
          <w:rFonts w:ascii="Times New Roman" w:hAnsi="Times New Roman"/>
          <w:sz w:val="24"/>
          <w:szCs w:val="24"/>
        </w:rPr>
        <w:t xml:space="preserve">water </w:t>
      </w:r>
      <w:r w:rsidR="00251D8C">
        <w:rPr>
          <w:rFonts w:ascii="Times New Roman" w:hAnsi="Times New Roman"/>
          <w:sz w:val="24"/>
          <w:szCs w:val="24"/>
        </w:rPr>
        <w:t>depth of the NB</w:t>
      </w:r>
      <w:r w:rsidR="00B81E1C">
        <w:rPr>
          <w:rFonts w:ascii="Times New Roman" w:hAnsi="Times New Roman"/>
          <w:sz w:val="24"/>
          <w:szCs w:val="24"/>
        </w:rPr>
        <w:t xml:space="preserve"> (12</w:t>
      </w:r>
      <w:r w:rsidR="0079040E">
        <w:rPr>
          <w:rFonts w:ascii="Times New Roman" w:hAnsi="Times New Roman"/>
          <w:sz w:val="24"/>
          <w:szCs w:val="24"/>
        </w:rPr>
        <w:t>-</w:t>
      </w:r>
      <w:r w:rsidR="00B81E1C">
        <w:rPr>
          <w:rFonts w:ascii="Times New Roman" w:hAnsi="Times New Roman"/>
          <w:sz w:val="24"/>
          <w:szCs w:val="24"/>
        </w:rPr>
        <w:t>22 m)</w:t>
      </w:r>
      <w:r w:rsidR="00251D8C">
        <w:rPr>
          <w:rFonts w:ascii="Times New Roman" w:hAnsi="Times New Roman"/>
          <w:sz w:val="24"/>
          <w:szCs w:val="24"/>
        </w:rPr>
        <w:t xml:space="preserve"> was </w:t>
      </w:r>
      <w:r w:rsidR="00F7097F">
        <w:rPr>
          <w:rFonts w:ascii="Times New Roman" w:hAnsi="Times New Roman"/>
          <w:sz w:val="24"/>
          <w:szCs w:val="24"/>
        </w:rPr>
        <w:t xml:space="preserve">relatively </w:t>
      </w:r>
      <w:r w:rsidR="00251D8C">
        <w:rPr>
          <w:rFonts w:ascii="Times New Roman" w:hAnsi="Times New Roman"/>
          <w:sz w:val="24"/>
          <w:szCs w:val="24"/>
        </w:rPr>
        <w:t>shallow compar</w:t>
      </w:r>
      <w:ins w:id="155" w:author="MANALO CERVINIA VELASCO" w:date="2016-05-24T12:06:00Z">
        <w:r w:rsidR="00C079EA">
          <w:rPr>
            <w:rFonts w:ascii="Times New Roman" w:hAnsi="Times New Roman"/>
            <w:sz w:val="24"/>
            <w:szCs w:val="24"/>
          </w:rPr>
          <w:t>ed</w:t>
        </w:r>
      </w:ins>
      <w:r w:rsidR="00251D8C">
        <w:rPr>
          <w:rFonts w:ascii="Times New Roman" w:hAnsi="Times New Roman"/>
          <w:sz w:val="24"/>
          <w:szCs w:val="24"/>
        </w:rPr>
        <w:t xml:space="preserve"> to the SB</w:t>
      </w:r>
      <w:r w:rsidR="00F7097F">
        <w:rPr>
          <w:rFonts w:ascii="Times New Roman" w:hAnsi="Times New Roman"/>
          <w:sz w:val="24"/>
          <w:szCs w:val="24"/>
        </w:rPr>
        <w:t xml:space="preserve"> (36-45 m)</w:t>
      </w:r>
      <w:r w:rsidR="00DC6386">
        <w:rPr>
          <w:rFonts w:ascii="Times New Roman" w:hAnsi="Times New Roman"/>
          <w:sz w:val="24"/>
          <w:szCs w:val="24"/>
        </w:rPr>
        <w:t xml:space="preserve">. </w:t>
      </w:r>
      <w:r w:rsidR="003E0943">
        <w:rPr>
          <w:rFonts w:ascii="Times New Roman" w:hAnsi="Times New Roman"/>
          <w:sz w:val="24"/>
          <w:szCs w:val="24"/>
        </w:rPr>
        <w:t xml:space="preserve">The depth standardized </w:t>
      </w:r>
      <w:r w:rsidR="003E0943">
        <w:rPr>
          <w:rFonts w:ascii="Times New Roman" w:hAnsi="Times New Roman"/>
          <w:bCs/>
          <w:color w:val="000000"/>
          <w:kern w:val="0"/>
          <w:sz w:val="24"/>
          <w:szCs w:val="24"/>
        </w:rPr>
        <w:t xml:space="preserve">secondary </w:t>
      </w:r>
      <w:r w:rsidR="002C0A17">
        <w:rPr>
          <w:rFonts w:ascii="Times New Roman" w:hAnsi="Times New Roman"/>
          <w:bCs/>
          <w:color w:val="000000"/>
          <w:kern w:val="0"/>
          <w:sz w:val="24"/>
          <w:szCs w:val="24"/>
        </w:rPr>
        <w:t>productions</w:t>
      </w:r>
      <w:r w:rsidR="00012C8A">
        <w:rPr>
          <w:rFonts w:ascii="Times New Roman" w:hAnsi="Times New Roman"/>
          <w:bCs/>
          <w:color w:val="000000"/>
          <w:kern w:val="0"/>
          <w:sz w:val="24"/>
          <w:szCs w:val="24"/>
        </w:rPr>
        <w:t xml:space="preserve"> </w:t>
      </w:r>
      <w:r w:rsidR="003E0943">
        <w:rPr>
          <w:rFonts w:ascii="Times New Roman" w:hAnsi="Times New Roman"/>
          <w:bCs/>
          <w:color w:val="000000"/>
          <w:kern w:val="0"/>
          <w:sz w:val="24"/>
          <w:szCs w:val="24"/>
        </w:rPr>
        <w:t>in the NB</w:t>
      </w:r>
      <w:r w:rsidR="00A34121">
        <w:rPr>
          <w:rFonts w:ascii="Times New Roman" w:hAnsi="Times New Roman"/>
          <w:bCs/>
          <w:color w:val="000000"/>
          <w:kern w:val="0"/>
          <w:sz w:val="24"/>
          <w:szCs w:val="24"/>
        </w:rPr>
        <w:t xml:space="preserve"> and the SB were</w:t>
      </w:r>
      <w:ins w:id="156" w:author="MANALO CERVINIA VELASCO" w:date="2016-05-24T12:06:00Z">
        <w:r w:rsidR="00923512">
          <w:rPr>
            <w:rFonts w:ascii="Times New Roman" w:hAnsi="Times New Roman"/>
            <w:bCs/>
            <w:color w:val="000000"/>
            <w:kern w:val="0"/>
            <w:sz w:val="24"/>
            <w:szCs w:val="24"/>
          </w:rPr>
          <w:t xml:space="preserve"> on the</w:t>
        </w:r>
      </w:ins>
      <w:r w:rsidR="007F21C5">
        <w:rPr>
          <w:rFonts w:ascii="Times New Roman" w:hAnsi="Times New Roman"/>
          <w:sz w:val="24"/>
          <w:szCs w:val="24"/>
        </w:rPr>
        <w:t xml:space="preserve"> same levels</w:t>
      </w:r>
      <w:r w:rsidR="004274F0">
        <w:rPr>
          <w:rFonts w:ascii="Times New Roman" w:hAnsi="Times New Roman"/>
          <w:sz w:val="24"/>
          <w:szCs w:val="24"/>
        </w:rPr>
        <w:t xml:space="preserve"> during the study periods</w:t>
      </w:r>
      <w:r w:rsidR="007F21C5">
        <w:rPr>
          <w:rFonts w:ascii="Times New Roman" w:hAnsi="Times New Roman"/>
          <w:sz w:val="24"/>
          <w:szCs w:val="24"/>
        </w:rPr>
        <w:t xml:space="preserve">. </w:t>
      </w:r>
      <w:r w:rsidR="00D60DC1">
        <w:rPr>
          <w:rFonts w:ascii="Times New Roman" w:hAnsi="Times New Roman"/>
          <w:sz w:val="24"/>
          <w:szCs w:val="24"/>
        </w:rPr>
        <w:t xml:space="preserve">Therefore, </w:t>
      </w:r>
      <w:r w:rsidR="003C3E39">
        <w:rPr>
          <w:rFonts w:ascii="Times New Roman" w:hAnsi="Times New Roman"/>
          <w:sz w:val="24"/>
          <w:szCs w:val="24"/>
        </w:rPr>
        <w:t xml:space="preserve">the </w:t>
      </w:r>
      <w:r w:rsidR="005771AB">
        <w:rPr>
          <w:rFonts w:ascii="Times New Roman" w:hAnsi="Times New Roman"/>
          <w:sz w:val="24"/>
          <w:szCs w:val="24"/>
        </w:rPr>
        <w:t xml:space="preserve">water </w:t>
      </w:r>
      <w:r w:rsidR="00613AA6">
        <w:rPr>
          <w:rFonts w:ascii="Times New Roman" w:hAnsi="Times New Roman"/>
          <w:sz w:val="24"/>
          <w:szCs w:val="24"/>
        </w:rPr>
        <w:t xml:space="preserve">depth </w:t>
      </w:r>
      <w:r w:rsidR="00FE16FC">
        <w:rPr>
          <w:rFonts w:ascii="Times New Roman" w:hAnsi="Times New Roman"/>
          <w:sz w:val="24"/>
          <w:szCs w:val="24"/>
        </w:rPr>
        <w:t>was</w:t>
      </w:r>
      <w:r w:rsidR="00613AA6">
        <w:rPr>
          <w:rFonts w:ascii="Times New Roman" w:hAnsi="Times New Roman"/>
          <w:sz w:val="24"/>
          <w:szCs w:val="24"/>
        </w:rPr>
        <w:t xml:space="preserve"> </w:t>
      </w:r>
      <w:r w:rsidR="003D5EF0">
        <w:rPr>
          <w:rFonts w:ascii="Times New Roman" w:hAnsi="Times New Roman"/>
          <w:sz w:val="24"/>
          <w:szCs w:val="24"/>
        </w:rPr>
        <w:t xml:space="preserve">an </w:t>
      </w:r>
      <w:r w:rsidR="00613AA6">
        <w:rPr>
          <w:rFonts w:ascii="Times New Roman" w:hAnsi="Times New Roman"/>
          <w:sz w:val="24"/>
          <w:szCs w:val="24"/>
        </w:rPr>
        <w:t>important factor</w:t>
      </w:r>
      <w:r w:rsidR="001D6EB8">
        <w:rPr>
          <w:rFonts w:ascii="Times New Roman" w:hAnsi="Times New Roman"/>
          <w:sz w:val="24"/>
          <w:szCs w:val="24"/>
        </w:rPr>
        <w:t xml:space="preserve"> </w:t>
      </w:r>
      <w:ins w:id="157" w:author="MANALO CERVINIA VELASCO" w:date="2016-05-24T12:06:00Z">
        <w:r w:rsidR="00923512">
          <w:rPr>
            <w:rFonts w:ascii="Times New Roman" w:hAnsi="Times New Roman"/>
            <w:sz w:val="24"/>
            <w:szCs w:val="24"/>
          </w:rPr>
          <w:t>in controlling</w:t>
        </w:r>
      </w:ins>
      <w:r w:rsidR="00613AA6">
        <w:rPr>
          <w:rFonts w:ascii="Times New Roman" w:hAnsi="Times New Roman"/>
          <w:sz w:val="24"/>
          <w:szCs w:val="24"/>
        </w:rPr>
        <w:t xml:space="preserve"> the </w:t>
      </w:r>
      <w:r w:rsidR="00613AA6">
        <w:rPr>
          <w:rFonts w:ascii="Times New Roman" w:hAnsi="Times New Roman"/>
          <w:bCs/>
          <w:color w:val="000000"/>
          <w:kern w:val="0"/>
          <w:sz w:val="24"/>
          <w:szCs w:val="24"/>
        </w:rPr>
        <w:t>secondary producti</w:t>
      </w:r>
      <w:r w:rsidR="00CE0EB8">
        <w:rPr>
          <w:rFonts w:ascii="Times New Roman" w:hAnsi="Times New Roman"/>
          <w:bCs/>
          <w:color w:val="000000"/>
          <w:kern w:val="0"/>
          <w:sz w:val="24"/>
          <w:szCs w:val="24"/>
        </w:rPr>
        <w:t>vity</w:t>
      </w:r>
      <w:r w:rsidR="00664883">
        <w:rPr>
          <w:rFonts w:ascii="Times New Roman" w:hAnsi="Times New Roman"/>
          <w:bCs/>
          <w:color w:val="000000"/>
          <w:kern w:val="0"/>
          <w:sz w:val="24"/>
          <w:szCs w:val="24"/>
        </w:rPr>
        <w:t xml:space="preserve"> in the coastal area</w:t>
      </w:r>
      <w:r w:rsidR="00613AA6">
        <w:rPr>
          <w:rFonts w:ascii="Times New Roman" w:hAnsi="Times New Roman"/>
          <w:bCs/>
          <w:color w:val="000000"/>
          <w:kern w:val="0"/>
          <w:sz w:val="24"/>
          <w:szCs w:val="24"/>
        </w:rPr>
        <w:t>.</w:t>
      </w:r>
      <w:r w:rsidR="00384C62">
        <w:rPr>
          <w:rFonts w:ascii="Times New Roman" w:hAnsi="Times New Roman"/>
          <w:bCs/>
          <w:color w:val="000000"/>
          <w:kern w:val="0"/>
          <w:sz w:val="24"/>
          <w:szCs w:val="24"/>
        </w:rPr>
        <w:t xml:space="preserve"> </w:t>
      </w:r>
      <w:r w:rsidR="003A2935">
        <w:rPr>
          <w:rFonts w:ascii="Times New Roman" w:hAnsi="Times New Roman"/>
          <w:bCs/>
          <w:color w:val="000000"/>
          <w:kern w:val="0"/>
          <w:sz w:val="24"/>
          <w:szCs w:val="24"/>
        </w:rPr>
        <w:t>The</w:t>
      </w:r>
      <w:r w:rsidR="00D83D3A">
        <w:rPr>
          <w:rFonts w:ascii="Times New Roman" w:hAnsi="Times New Roman"/>
          <w:bCs/>
          <w:color w:val="000000"/>
          <w:kern w:val="0"/>
          <w:sz w:val="24"/>
          <w:szCs w:val="24"/>
        </w:rPr>
        <w:t>se</w:t>
      </w:r>
      <w:r w:rsidR="003A2935">
        <w:rPr>
          <w:rFonts w:ascii="Times New Roman" w:hAnsi="Times New Roman"/>
          <w:bCs/>
          <w:color w:val="000000"/>
          <w:kern w:val="0"/>
          <w:sz w:val="24"/>
          <w:szCs w:val="24"/>
        </w:rPr>
        <w:t xml:space="preserve"> results </w:t>
      </w:r>
      <w:r w:rsidR="00EF015D">
        <w:rPr>
          <w:rFonts w:ascii="Times New Roman" w:hAnsi="Times New Roman"/>
          <w:bCs/>
          <w:color w:val="000000"/>
          <w:kern w:val="0"/>
          <w:sz w:val="24"/>
          <w:szCs w:val="24"/>
        </w:rPr>
        <w:t>show</w:t>
      </w:r>
      <w:r w:rsidR="00FE16FC">
        <w:rPr>
          <w:rFonts w:ascii="Times New Roman" w:hAnsi="Times New Roman"/>
          <w:bCs/>
          <w:color w:val="000000"/>
          <w:kern w:val="0"/>
          <w:sz w:val="24"/>
          <w:szCs w:val="24"/>
        </w:rPr>
        <w:t>ed</w:t>
      </w:r>
      <w:r w:rsidR="003A2935">
        <w:rPr>
          <w:rFonts w:ascii="Times New Roman" w:hAnsi="Times New Roman"/>
          <w:bCs/>
          <w:color w:val="000000"/>
          <w:kern w:val="0"/>
          <w:sz w:val="24"/>
          <w:szCs w:val="24"/>
        </w:rPr>
        <w:t xml:space="preserve"> </w:t>
      </w:r>
      <w:ins w:id="158" w:author="MANALO CERVINIA VELASCO" w:date="2016-05-24T12:06:00Z">
        <w:r w:rsidR="00923512">
          <w:rPr>
            <w:rFonts w:ascii="Times New Roman" w:hAnsi="Times New Roman"/>
            <w:bCs/>
            <w:color w:val="000000"/>
            <w:kern w:val="0"/>
            <w:sz w:val="24"/>
            <w:szCs w:val="24"/>
          </w:rPr>
          <w:t xml:space="preserve">that </w:t>
        </w:r>
      </w:ins>
      <w:r w:rsidR="003A2935">
        <w:rPr>
          <w:rFonts w:ascii="Times New Roman" w:hAnsi="Times New Roman"/>
          <w:bCs/>
          <w:color w:val="000000"/>
          <w:kern w:val="0"/>
          <w:sz w:val="24"/>
          <w:szCs w:val="24"/>
        </w:rPr>
        <w:t xml:space="preserve">the </w:t>
      </w:r>
      <w:r w:rsidR="00023CBC">
        <w:rPr>
          <w:rFonts w:ascii="Times New Roman" w:hAnsi="Times New Roman"/>
          <w:bCs/>
          <w:color w:val="000000"/>
          <w:kern w:val="0"/>
          <w:sz w:val="24"/>
          <w:szCs w:val="24"/>
        </w:rPr>
        <w:t xml:space="preserve">large amount of </w:t>
      </w:r>
      <w:r w:rsidR="00E40095">
        <w:rPr>
          <w:rFonts w:ascii="Times New Roman" w:hAnsi="Times New Roman"/>
          <w:bCs/>
          <w:color w:val="000000"/>
          <w:kern w:val="0"/>
          <w:sz w:val="24"/>
          <w:szCs w:val="24"/>
        </w:rPr>
        <w:t xml:space="preserve">organic matters produced by the </w:t>
      </w:r>
      <w:r w:rsidR="00E40095">
        <w:rPr>
          <w:rFonts w:ascii="Times New Roman" w:hAnsi="Times New Roman"/>
          <w:sz w:val="24"/>
          <w:szCs w:val="24"/>
        </w:rPr>
        <w:t xml:space="preserve">primary producers </w:t>
      </w:r>
      <w:r w:rsidR="007E7722">
        <w:rPr>
          <w:rFonts w:ascii="Times New Roman" w:hAnsi="Times New Roman"/>
          <w:sz w:val="24"/>
          <w:szCs w:val="24"/>
        </w:rPr>
        <w:t xml:space="preserve">in the </w:t>
      </w:r>
      <w:r w:rsidR="008E6056">
        <w:rPr>
          <w:rFonts w:ascii="Times New Roman" w:hAnsi="Times New Roman"/>
          <w:sz w:val="24"/>
          <w:szCs w:val="24"/>
        </w:rPr>
        <w:t>estuary</w:t>
      </w:r>
      <w:r w:rsidR="001E1986">
        <w:rPr>
          <w:rFonts w:ascii="Times New Roman" w:hAnsi="Times New Roman"/>
          <w:sz w:val="24"/>
          <w:szCs w:val="24"/>
        </w:rPr>
        <w:t xml:space="preserve"> (NB)</w:t>
      </w:r>
      <w:r w:rsidR="00DE7778">
        <w:rPr>
          <w:rFonts w:ascii="Times New Roman" w:hAnsi="Times New Roman"/>
          <w:sz w:val="24"/>
          <w:szCs w:val="24"/>
        </w:rPr>
        <w:t xml:space="preserve"> </w:t>
      </w:r>
      <w:r w:rsidR="001E1986">
        <w:rPr>
          <w:rFonts w:ascii="Times New Roman" w:hAnsi="Times New Roman"/>
          <w:sz w:val="24"/>
          <w:szCs w:val="24"/>
        </w:rPr>
        <w:t xml:space="preserve">were </w:t>
      </w:r>
      <w:r w:rsidR="00532B96">
        <w:rPr>
          <w:rFonts w:ascii="Times New Roman" w:hAnsi="Times New Roman"/>
          <w:sz w:val="24"/>
          <w:szCs w:val="24"/>
        </w:rPr>
        <w:t xml:space="preserve">deposited </w:t>
      </w:r>
      <w:r w:rsidR="00EA3CE6">
        <w:rPr>
          <w:rFonts w:ascii="Times New Roman" w:hAnsi="Times New Roman"/>
          <w:sz w:val="24"/>
          <w:szCs w:val="24"/>
        </w:rPr>
        <w:t>on</w:t>
      </w:r>
      <w:ins w:id="159" w:author="MANALO CERVINIA VELASCO" w:date="2016-05-24T12:07:00Z">
        <w:r w:rsidR="00923512">
          <w:rPr>
            <w:rFonts w:ascii="Times New Roman" w:hAnsi="Times New Roman"/>
            <w:sz w:val="24"/>
            <w:szCs w:val="24"/>
          </w:rPr>
          <w:t>to</w:t>
        </w:r>
      </w:ins>
      <w:r w:rsidR="005E4208">
        <w:rPr>
          <w:rFonts w:ascii="Times New Roman" w:hAnsi="Times New Roman"/>
          <w:sz w:val="24"/>
          <w:szCs w:val="24"/>
        </w:rPr>
        <w:t xml:space="preserve"> the sediment</w:t>
      </w:r>
      <w:r w:rsidR="000F6C0E">
        <w:rPr>
          <w:rFonts w:ascii="Times New Roman" w:hAnsi="Times New Roman"/>
          <w:sz w:val="24"/>
          <w:szCs w:val="24"/>
        </w:rPr>
        <w:t xml:space="preserve"> </w:t>
      </w:r>
      <w:r w:rsidR="008E5BD8">
        <w:rPr>
          <w:rFonts w:ascii="Times New Roman" w:hAnsi="Times New Roman"/>
          <w:sz w:val="24"/>
          <w:szCs w:val="24"/>
        </w:rPr>
        <w:t xml:space="preserve">without </w:t>
      </w:r>
      <w:ins w:id="160" w:author="MANALO CERVINIA VELASCO" w:date="2016-05-24T12:07:00Z">
        <w:r w:rsidR="00923512">
          <w:rPr>
            <w:rFonts w:ascii="Times New Roman" w:hAnsi="Times New Roman"/>
            <w:sz w:val="24"/>
            <w:szCs w:val="24"/>
          </w:rPr>
          <w:t xml:space="preserve">being </w:t>
        </w:r>
      </w:ins>
      <w:r w:rsidR="008E5BD8">
        <w:rPr>
          <w:rFonts w:ascii="Times New Roman" w:hAnsi="Times New Roman"/>
          <w:sz w:val="24"/>
          <w:szCs w:val="24"/>
        </w:rPr>
        <w:t>consum</w:t>
      </w:r>
      <w:ins w:id="161" w:author="MANALO CERVINIA VELASCO" w:date="2016-05-24T12:07:00Z">
        <w:r w:rsidR="00923512">
          <w:rPr>
            <w:rFonts w:ascii="Times New Roman" w:hAnsi="Times New Roman"/>
            <w:sz w:val="24"/>
            <w:szCs w:val="24"/>
          </w:rPr>
          <w:t>ed</w:t>
        </w:r>
      </w:ins>
      <w:r w:rsidR="008E5BD8">
        <w:rPr>
          <w:rFonts w:ascii="Times New Roman" w:hAnsi="Times New Roman"/>
          <w:sz w:val="24"/>
          <w:szCs w:val="24"/>
        </w:rPr>
        <w:t xml:space="preserve"> by pelagic </w:t>
      </w:r>
      <w:r w:rsidR="0091545B">
        <w:rPr>
          <w:rFonts w:ascii="Times New Roman" w:hAnsi="Times New Roman"/>
          <w:sz w:val="24"/>
          <w:szCs w:val="24"/>
        </w:rPr>
        <w:t>animals.</w:t>
      </w:r>
      <w:r w:rsidR="00BA3CB8">
        <w:rPr>
          <w:rFonts w:ascii="Times New Roman" w:hAnsi="Times New Roman"/>
          <w:sz w:val="24"/>
          <w:szCs w:val="24"/>
        </w:rPr>
        <w:t xml:space="preserve"> The </w:t>
      </w:r>
      <w:r w:rsidR="00E42033">
        <w:rPr>
          <w:rFonts w:ascii="Times New Roman" w:hAnsi="Times New Roman"/>
          <w:sz w:val="24"/>
          <w:szCs w:val="24"/>
        </w:rPr>
        <w:t xml:space="preserve">high </w:t>
      </w:r>
      <w:r w:rsidR="00BA3CB8" w:rsidRPr="00BA3CB8">
        <w:rPr>
          <w:rFonts w:ascii="Times New Roman" w:hAnsi="Times New Roman"/>
          <w:sz w:val="24"/>
          <w:szCs w:val="24"/>
        </w:rPr>
        <w:t>organic loading</w:t>
      </w:r>
      <w:r w:rsidR="00BA3CB8">
        <w:rPr>
          <w:rFonts w:ascii="Times New Roman" w:hAnsi="Times New Roman"/>
          <w:sz w:val="24"/>
          <w:szCs w:val="24"/>
        </w:rPr>
        <w:t xml:space="preserve"> to the </w:t>
      </w:r>
      <w:r w:rsidR="00865E92">
        <w:rPr>
          <w:rFonts w:ascii="Times New Roman" w:hAnsi="Times New Roman"/>
          <w:sz w:val="24"/>
          <w:szCs w:val="24"/>
        </w:rPr>
        <w:t>benthic enviro</w:t>
      </w:r>
      <w:r w:rsidR="00DC5B4C">
        <w:rPr>
          <w:rFonts w:ascii="Times New Roman" w:hAnsi="Times New Roman"/>
          <w:sz w:val="24"/>
          <w:szCs w:val="24"/>
        </w:rPr>
        <w:t>n</w:t>
      </w:r>
      <w:r w:rsidR="00865E92">
        <w:rPr>
          <w:rFonts w:ascii="Times New Roman" w:hAnsi="Times New Roman"/>
          <w:sz w:val="24"/>
          <w:szCs w:val="24"/>
        </w:rPr>
        <w:t>men</w:t>
      </w:r>
      <w:r w:rsidR="00B14762">
        <w:rPr>
          <w:rFonts w:ascii="Times New Roman" w:hAnsi="Times New Roman"/>
          <w:sz w:val="24"/>
          <w:szCs w:val="24"/>
        </w:rPr>
        <w:t>t</w:t>
      </w:r>
      <w:r w:rsidR="00BA3CB8">
        <w:rPr>
          <w:rFonts w:ascii="Times New Roman" w:hAnsi="Times New Roman"/>
          <w:sz w:val="24"/>
          <w:szCs w:val="24"/>
        </w:rPr>
        <w:t xml:space="preserve"> </w:t>
      </w:r>
      <w:r w:rsidR="00E42033">
        <w:rPr>
          <w:rFonts w:ascii="Times New Roman" w:hAnsi="Times New Roman"/>
          <w:sz w:val="24"/>
          <w:szCs w:val="24"/>
        </w:rPr>
        <w:t xml:space="preserve">in the NB </w:t>
      </w:r>
      <w:r w:rsidR="00856648">
        <w:rPr>
          <w:rFonts w:ascii="Times New Roman" w:hAnsi="Times New Roman"/>
          <w:sz w:val="24"/>
          <w:szCs w:val="24"/>
        </w:rPr>
        <w:t xml:space="preserve">was </w:t>
      </w:r>
      <w:r w:rsidR="00856648" w:rsidRPr="00856648">
        <w:rPr>
          <w:rFonts w:ascii="Times New Roman" w:hAnsi="Times New Roman"/>
          <w:sz w:val="24"/>
          <w:szCs w:val="24"/>
        </w:rPr>
        <w:t>responsibl</w:t>
      </w:r>
      <w:r w:rsidR="00856648">
        <w:rPr>
          <w:rFonts w:ascii="Times New Roman" w:hAnsi="Times New Roman"/>
          <w:sz w:val="24"/>
          <w:szCs w:val="24"/>
        </w:rPr>
        <w:t>e</w:t>
      </w:r>
      <w:r w:rsidR="00856648" w:rsidRPr="00856648">
        <w:rPr>
          <w:rFonts w:ascii="Times New Roman" w:hAnsi="Times New Roman"/>
          <w:sz w:val="24"/>
          <w:szCs w:val="24"/>
        </w:rPr>
        <w:t xml:space="preserve"> for</w:t>
      </w:r>
      <w:r w:rsidR="00850763">
        <w:rPr>
          <w:rFonts w:ascii="Times New Roman" w:hAnsi="Times New Roman"/>
          <w:sz w:val="24"/>
          <w:szCs w:val="24"/>
        </w:rPr>
        <w:t xml:space="preserve"> </w:t>
      </w:r>
      <w:r w:rsidR="004F2A9E">
        <w:rPr>
          <w:rFonts w:ascii="Times New Roman" w:hAnsi="Times New Roman"/>
          <w:sz w:val="24"/>
          <w:szCs w:val="24"/>
        </w:rPr>
        <w:t>the</w:t>
      </w:r>
      <w:r w:rsidR="00850763">
        <w:rPr>
          <w:rFonts w:ascii="Times New Roman" w:hAnsi="Times New Roman"/>
          <w:sz w:val="24"/>
          <w:szCs w:val="24"/>
        </w:rPr>
        <w:t xml:space="preserve"> </w:t>
      </w:r>
      <w:r w:rsidR="00817AA0">
        <w:rPr>
          <w:rFonts w:ascii="Times New Roman" w:hAnsi="Times New Roman"/>
          <w:sz w:val="24"/>
          <w:szCs w:val="24"/>
        </w:rPr>
        <w:t xml:space="preserve">high </w:t>
      </w:r>
      <w:r w:rsidR="002F490E">
        <w:rPr>
          <w:rFonts w:ascii="Times New Roman" w:hAnsi="Times New Roman"/>
          <w:sz w:val="24"/>
          <w:szCs w:val="24"/>
        </w:rPr>
        <w:t>I</w:t>
      </w:r>
      <w:r w:rsidR="00D7457D">
        <w:rPr>
          <w:rFonts w:ascii="Times New Roman" w:hAnsi="Times New Roman"/>
          <w:sz w:val="24"/>
          <w:szCs w:val="24"/>
        </w:rPr>
        <w:t>gnition l</w:t>
      </w:r>
      <w:r w:rsidR="002F490E">
        <w:rPr>
          <w:rFonts w:ascii="Times New Roman" w:hAnsi="Times New Roman"/>
          <w:sz w:val="24"/>
          <w:szCs w:val="24"/>
        </w:rPr>
        <w:t xml:space="preserve">oss </w:t>
      </w:r>
      <w:r w:rsidR="00250EF9">
        <w:rPr>
          <w:rFonts w:ascii="Times New Roman" w:hAnsi="Times New Roman"/>
          <w:sz w:val="24"/>
          <w:szCs w:val="24"/>
        </w:rPr>
        <w:t xml:space="preserve">(IL) </w:t>
      </w:r>
      <w:r w:rsidR="00817AA0">
        <w:rPr>
          <w:rFonts w:ascii="Times New Roman" w:hAnsi="Times New Roman"/>
          <w:sz w:val="24"/>
          <w:szCs w:val="24"/>
        </w:rPr>
        <w:t xml:space="preserve">and </w:t>
      </w:r>
      <w:r w:rsidR="00581D6E" w:rsidRPr="00581D6E">
        <w:rPr>
          <w:rFonts w:ascii="Times New Roman" w:hAnsi="Times New Roman"/>
          <w:sz w:val="24"/>
          <w:szCs w:val="24"/>
        </w:rPr>
        <w:t>Acid-volatile sulfide</w:t>
      </w:r>
      <w:r w:rsidR="00250EF9" w:rsidRPr="00250EF9">
        <w:rPr>
          <w:rFonts w:ascii="Times New Roman" w:hAnsi="Times New Roman"/>
          <w:sz w:val="24"/>
          <w:szCs w:val="24"/>
        </w:rPr>
        <w:t xml:space="preserve"> </w:t>
      </w:r>
      <w:r w:rsidR="00250EF9">
        <w:rPr>
          <w:rFonts w:ascii="Times New Roman" w:hAnsi="Times New Roman"/>
          <w:sz w:val="24"/>
          <w:szCs w:val="24"/>
        </w:rPr>
        <w:t>(</w:t>
      </w:r>
      <w:r w:rsidR="00817AA0">
        <w:rPr>
          <w:rFonts w:ascii="Times New Roman" w:hAnsi="Times New Roman"/>
          <w:sz w:val="24"/>
          <w:szCs w:val="24"/>
        </w:rPr>
        <w:t>AVS</w:t>
      </w:r>
      <w:r w:rsidR="00250EF9">
        <w:rPr>
          <w:rFonts w:ascii="Times New Roman" w:hAnsi="Times New Roman"/>
          <w:sz w:val="24"/>
          <w:szCs w:val="24"/>
        </w:rPr>
        <w:t>)</w:t>
      </w:r>
      <w:r w:rsidR="00817AA0">
        <w:rPr>
          <w:rFonts w:ascii="Times New Roman" w:hAnsi="Times New Roman"/>
          <w:sz w:val="24"/>
          <w:szCs w:val="24"/>
        </w:rPr>
        <w:t xml:space="preserve"> content </w:t>
      </w:r>
      <w:r w:rsidR="0066263E">
        <w:rPr>
          <w:rFonts w:ascii="Times New Roman" w:hAnsi="Times New Roman"/>
          <w:sz w:val="24"/>
          <w:szCs w:val="24"/>
        </w:rPr>
        <w:t xml:space="preserve">of the sediment </w:t>
      </w:r>
      <w:r w:rsidR="00924078">
        <w:rPr>
          <w:rFonts w:ascii="Times New Roman" w:hAnsi="Times New Roman"/>
          <w:sz w:val="24"/>
          <w:szCs w:val="24"/>
        </w:rPr>
        <w:t>in this area</w:t>
      </w:r>
      <w:r w:rsidR="0001614C">
        <w:rPr>
          <w:rFonts w:ascii="Times New Roman" w:hAnsi="Times New Roman"/>
          <w:sz w:val="24"/>
          <w:szCs w:val="24"/>
        </w:rPr>
        <w:t xml:space="preserve"> </w:t>
      </w:r>
      <w:r w:rsidR="00AC1FFA">
        <w:rPr>
          <w:rFonts w:ascii="Times New Roman" w:hAnsi="Times New Roman"/>
          <w:sz w:val="24"/>
          <w:szCs w:val="24"/>
        </w:rPr>
        <w:t>[2</w:t>
      </w:r>
      <w:r w:rsidR="00817F18">
        <w:rPr>
          <w:rFonts w:ascii="Times New Roman" w:hAnsi="Times New Roman"/>
          <w:sz w:val="24"/>
          <w:szCs w:val="24"/>
        </w:rPr>
        <w:t>2</w:t>
      </w:r>
      <w:r w:rsidR="00AC1FFA">
        <w:rPr>
          <w:rFonts w:ascii="Times New Roman" w:hAnsi="Times New Roman"/>
          <w:sz w:val="24"/>
          <w:szCs w:val="24"/>
        </w:rPr>
        <w:t>]</w:t>
      </w:r>
      <w:r w:rsidR="00924078">
        <w:rPr>
          <w:rFonts w:ascii="Times New Roman" w:hAnsi="Times New Roman"/>
          <w:sz w:val="24"/>
          <w:szCs w:val="24"/>
        </w:rPr>
        <w:t>.</w:t>
      </w:r>
      <w:r w:rsidR="00EB3928">
        <w:rPr>
          <w:rFonts w:ascii="Times New Roman" w:hAnsi="Times New Roman"/>
          <w:sz w:val="24"/>
          <w:szCs w:val="24"/>
        </w:rPr>
        <w:t xml:space="preserve"> </w:t>
      </w:r>
      <w:r w:rsidR="00B8298E">
        <w:rPr>
          <w:rFonts w:ascii="Times New Roman" w:hAnsi="Times New Roman"/>
          <w:sz w:val="24"/>
          <w:szCs w:val="24"/>
        </w:rPr>
        <w:t xml:space="preserve">Therefore, </w:t>
      </w:r>
      <w:r w:rsidR="00166282">
        <w:rPr>
          <w:rFonts w:ascii="Times New Roman" w:hAnsi="Times New Roman"/>
          <w:sz w:val="24"/>
          <w:szCs w:val="24"/>
        </w:rPr>
        <w:t>i</w:t>
      </w:r>
      <w:r w:rsidR="001945FC" w:rsidRPr="001945FC">
        <w:rPr>
          <w:rFonts w:ascii="Times New Roman" w:hAnsi="Times New Roman"/>
          <w:sz w:val="24"/>
          <w:szCs w:val="24"/>
        </w:rPr>
        <w:t xml:space="preserve">t is </w:t>
      </w:r>
      <w:r w:rsidR="009E54F1">
        <w:rPr>
          <w:rFonts w:ascii="Times New Roman" w:hAnsi="Times New Roman"/>
          <w:sz w:val="24"/>
          <w:szCs w:val="24"/>
        </w:rPr>
        <w:t>believed</w:t>
      </w:r>
      <w:r w:rsidR="001945FC" w:rsidRPr="001945FC">
        <w:rPr>
          <w:rFonts w:ascii="Times New Roman" w:hAnsi="Times New Roman"/>
          <w:sz w:val="24"/>
          <w:szCs w:val="24"/>
        </w:rPr>
        <w:t xml:space="preserve"> that </w:t>
      </w:r>
      <w:r w:rsidR="00100B9A">
        <w:rPr>
          <w:rFonts w:ascii="Times New Roman" w:hAnsi="Times New Roman"/>
          <w:bCs/>
          <w:color w:val="000000"/>
          <w:kern w:val="0"/>
          <w:sz w:val="24"/>
          <w:szCs w:val="24"/>
        </w:rPr>
        <w:t>the s</w:t>
      </w:r>
      <w:r w:rsidR="00100B9A" w:rsidRPr="00100B9A">
        <w:rPr>
          <w:rFonts w:ascii="Times New Roman" w:hAnsi="Times New Roman"/>
          <w:bCs/>
          <w:color w:val="000000"/>
          <w:kern w:val="0"/>
          <w:sz w:val="24"/>
          <w:szCs w:val="24"/>
        </w:rPr>
        <w:t>patial difference of the transfer efficiencies</w:t>
      </w:r>
      <w:r w:rsidR="003F114A">
        <w:rPr>
          <w:rFonts w:ascii="Times New Roman" w:hAnsi="Times New Roman"/>
          <w:bCs/>
          <w:color w:val="000000"/>
          <w:kern w:val="0"/>
          <w:sz w:val="24"/>
          <w:szCs w:val="24"/>
        </w:rPr>
        <w:t xml:space="preserve"> </w:t>
      </w:r>
      <w:r w:rsidR="009E54F1" w:rsidRPr="009E54F1">
        <w:rPr>
          <w:rFonts w:ascii="Times New Roman" w:hAnsi="Times New Roman"/>
          <w:bCs/>
          <w:color w:val="000000"/>
          <w:kern w:val="0"/>
          <w:sz w:val="24"/>
          <w:szCs w:val="24"/>
        </w:rPr>
        <w:t>contribute</w:t>
      </w:r>
      <w:ins w:id="162" w:author="MANALO CERVINIA VELASCO" w:date="2016-05-24T12:08:00Z">
        <w:r w:rsidR="00923512">
          <w:rPr>
            <w:rFonts w:ascii="Times New Roman" w:hAnsi="Times New Roman"/>
            <w:bCs/>
            <w:color w:val="000000"/>
            <w:kern w:val="0"/>
            <w:sz w:val="24"/>
            <w:szCs w:val="24"/>
          </w:rPr>
          <w:t>d</w:t>
        </w:r>
      </w:ins>
      <w:r w:rsidR="009E54F1" w:rsidRPr="009E54F1">
        <w:rPr>
          <w:rFonts w:ascii="Times New Roman" w:hAnsi="Times New Roman"/>
          <w:bCs/>
          <w:color w:val="000000"/>
          <w:kern w:val="0"/>
          <w:sz w:val="24"/>
          <w:szCs w:val="24"/>
        </w:rPr>
        <w:t xml:space="preserve"> to</w:t>
      </w:r>
      <w:ins w:id="163" w:author="MANALO CERVINIA VELASCO" w:date="2016-05-24T12:08:00Z">
        <w:r w:rsidR="00923512">
          <w:rPr>
            <w:rFonts w:ascii="Times New Roman" w:hAnsi="Times New Roman"/>
            <w:bCs/>
            <w:color w:val="000000"/>
            <w:kern w:val="0"/>
            <w:sz w:val="24"/>
            <w:szCs w:val="24"/>
          </w:rPr>
          <w:t xml:space="preserve"> the</w:t>
        </w:r>
      </w:ins>
      <w:r w:rsidR="003F114A">
        <w:rPr>
          <w:rFonts w:ascii="Times New Roman" w:hAnsi="Times New Roman"/>
          <w:bCs/>
          <w:color w:val="000000"/>
          <w:kern w:val="0"/>
          <w:sz w:val="24"/>
          <w:szCs w:val="24"/>
        </w:rPr>
        <w:t xml:space="preserve"> </w:t>
      </w:r>
      <w:r w:rsidR="00FA19AB">
        <w:rPr>
          <w:rFonts w:ascii="Times New Roman" w:hAnsi="Times New Roman"/>
          <w:bCs/>
          <w:color w:val="000000"/>
          <w:kern w:val="0"/>
          <w:sz w:val="24"/>
          <w:szCs w:val="24"/>
        </w:rPr>
        <w:t>degree of the</w:t>
      </w:r>
      <w:r w:rsidR="003F114A">
        <w:rPr>
          <w:rFonts w:ascii="Times New Roman" w:hAnsi="Times New Roman"/>
          <w:bCs/>
          <w:color w:val="000000"/>
          <w:kern w:val="0"/>
          <w:sz w:val="24"/>
          <w:szCs w:val="24"/>
        </w:rPr>
        <w:t xml:space="preserve"> </w:t>
      </w:r>
      <w:r w:rsidR="00FA19AB" w:rsidRPr="00BA3CB8">
        <w:rPr>
          <w:rFonts w:ascii="Times New Roman" w:hAnsi="Times New Roman"/>
          <w:sz w:val="24"/>
          <w:szCs w:val="24"/>
        </w:rPr>
        <w:t>organic loading</w:t>
      </w:r>
      <w:r w:rsidR="00CE2CCF">
        <w:rPr>
          <w:rFonts w:ascii="Times New Roman" w:hAnsi="Times New Roman"/>
          <w:sz w:val="24"/>
          <w:szCs w:val="24"/>
        </w:rPr>
        <w:t xml:space="preserve"> to the sea floor</w:t>
      </w:r>
      <w:r w:rsidR="00F64602">
        <w:rPr>
          <w:rFonts w:ascii="Times New Roman" w:hAnsi="Times New Roman"/>
          <w:bCs/>
          <w:color w:val="000000"/>
          <w:kern w:val="0"/>
          <w:sz w:val="24"/>
          <w:szCs w:val="24"/>
        </w:rPr>
        <w:t>,</w:t>
      </w:r>
      <w:r w:rsidR="00F73F55">
        <w:rPr>
          <w:rFonts w:ascii="Times New Roman" w:hAnsi="Times New Roman"/>
          <w:bCs/>
          <w:color w:val="000000"/>
          <w:kern w:val="0"/>
          <w:sz w:val="24"/>
          <w:szCs w:val="24"/>
        </w:rPr>
        <w:t xml:space="preserve"> </w:t>
      </w:r>
      <w:ins w:id="164" w:author="MANALO CERVINIA VELASCO" w:date="2016-05-24T12:08:00Z">
        <w:r w:rsidR="00923512">
          <w:rPr>
            <w:rFonts w:ascii="Times New Roman" w:hAnsi="Times New Roman"/>
            <w:bCs/>
            <w:color w:val="000000"/>
            <w:kern w:val="0"/>
            <w:sz w:val="24"/>
            <w:szCs w:val="24"/>
          </w:rPr>
          <w:t xml:space="preserve">to the </w:t>
        </w:r>
      </w:ins>
      <w:r w:rsidR="00015890" w:rsidRPr="00015890">
        <w:rPr>
          <w:rFonts w:ascii="Times New Roman" w:hAnsi="Times New Roman"/>
          <w:bCs/>
          <w:color w:val="000000"/>
          <w:kern w:val="0"/>
          <w:sz w:val="24"/>
          <w:szCs w:val="24"/>
        </w:rPr>
        <w:t xml:space="preserve">subsequent </w:t>
      </w:r>
      <w:r w:rsidR="00CE2306">
        <w:rPr>
          <w:rFonts w:ascii="Times New Roman" w:hAnsi="Times New Roman"/>
          <w:bCs/>
          <w:color w:val="000000"/>
          <w:kern w:val="0"/>
          <w:sz w:val="24"/>
          <w:szCs w:val="24"/>
        </w:rPr>
        <w:t xml:space="preserve">changes of </w:t>
      </w:r>
      <w:r w:rsidR="00CC5CD9">
        <w:rPr>
          <w:rFonts w:ascii="Times New Roman" w:hAnsi="Times New Roman"/>
          <w:bCs/>
          <w:color w:val="000000"/>
          <w:kern w:val="0"/>
          <w:sz w:val="24"/>
          <w:szCs w:val="24"/>
        </w:rPr>
        <w:t>the s</w:t>
      </w:r>
      <w:r w:rsidR="00CC5CD9">
        <w:rPr>
          <w:rFonts w:ascii="Times New Roman" w:hAnsi="Times New Roman"/>
          <w:sz w:val="24"/>
          <w:szCs w:val="24"/>
        </w:rPr>
        <w:t>pecies compositions</w:t>
      </w:r>
      <w:r w:rsidR="001E3C18">
        <w:rPr>
          <w:rFonts w:ascii="Times New Roman" w:hAnsi="Times New Roman"/>
          <w:bCs/>
          <w:color w:val="000000"/>
          <w:kern w:val="0"/>
          <w:sz w:val="24"/>
          <w:szCs w:val="24"/>
        </w:rPr>
        <w:t xml:space="preserve"> </w:t>
      </w:r>
      <w:r w:rsidR="00CC5CD9">
        <w:rPr>
          <w:rFonts w:ascii="Times New Roman" w:hAnsi="Times New Roman"/>
          <w:bCs/>
          <w:color w:val="000000"/>
          <w:kern w:val="0"/>
          <w:sz w:val="24"/>
          <w:szCs w:val="24"/>
        </w:rPr>
        <w:t xml:space="preserve">and </w:t>
      </w:r>
      <w:r w:rsidR="00E8710B">
        <w:rPr>
          <w:rFonts w:ascii="Times New Roman" w:hAnsi="Times New Roman"/>
          <w:bCs/>
          <w:color w:val="000000"/>
          <w:kern w:val="0"/>
          <w:sz w:val="24"/>
          <w:szCs w:val="24"/>
        </w:rPr>
        <w:t xml:space="preserve">the </w:t>
      </w:r>
      <w:r w:rsidR="00105038">
        <w:rPr>
          <w:rFonts w:ascii="Times New Roman" w:hAnsi="Times New Roman"/>
          <w:bCs/>
          <w:color w:val="000000"/>
          <w:kern w:val="0"/>
          <w:sz w:val="24"/>
          <w:szCs w:val="24"/>
        </w:rPr>
        <w:t xml:space="preserve">biomass </w:t>
      </w:r>
      <w:r w:rsidR="001E3C18">
        <w:rPr>
          <w:rFonts w:ascii="Times New Roman" w:hAnsi="Times New Roman"/>
          <w:bCs/>
          <w:color w:val="000000"/>
          <w:kern w:val="0"/>
          <w:sz w:val="24"/>
          <w:szCs w:val="24"/>
        </w:rPr>
        <w:t xml:space="preserve">of the </w:t>
      </w:r>
      <w:proofErr w:type="spellStart"/>
      <w:r w:rsidR="001E3C18">
        <w:rPr>
          <w:rFonts w:ascii="Times New Roman" w:hAnsi="Times New Roman"/>
          <w:bCs/>
          <w:color w:val="000000"/>
          <w:kern w:val="0"/>
          <w:sz w:val="24"/>
          <w:szCs w:val="24"/>
        </w:rPr>
        <w:t>macrobenthic</w:t>
      </w:r>
      <w:proofErr w:type="spellEnd"/>
      <w:r w:rsidR="001E3C18">
        <w:rPr>
          <w:rFonts w:ascii="Times New Roman" w:hAnsi="Times New Roman"/>
          <w:bCs/>
          <w:color w:val="000000"/>
          <w:kern w:val="0"/>
          <w:sz w:val="24"/>
          <w:szCs w:val="24"/>
        </w:rPr>
        <w:t xml:space="preserve"> fauna</w:t>
      </w:r>
      <w:r w:rsidR="00801C55">
        <w:rPr>
          <w:rFonts w:ascii="Times New Roman" w:hAnsi="Times New Roman"/>
          <w:bCs/>
          <w:color w:val="000000"/>
          <w:kern w:val="0"/>
          <w:sz w:val="24"/>
          <w:szCs w:val="24"/>
        </w:rPr>
        <w:t>,</w:t>
      </w:r>
      <w:r w:rsidR="00BC17DC">
        <w:rPr>
          <w:rFonts w:ascii="Times New Roman" w:hAnsi="Times New Roman"/>
          <w:bCs/>
          <w:color w:val="000000"/>
          <w:kern w:val="0"/>
          <w:sz w:val="24"/>
          <w:szCs w:val="24"/>
        </w:rPr>
        <w:t xml:space="preserve"> and</w:t>
      </w:r>
      <w:ins w:id="165" w:author="MANALO CERVINIA VELASCO" w:date="2016-05-24T12:08:00Z">
        <w:r w:rsidR="00923512">
          <w:rPr>
            <w:rFonts w:ascii="Times New Roman" w:hAnsi="Times New Roman"/>
            <w:bCs/>
            <w:color w:val="000000"/>
            <w:kern w:val="0"/>
            <w:sz w:val="24"/>
            <w:szCs w:val="24"/>
          </w:rPr>
          <w:t xml:space="preserve"> to</w:t>
        </w:r>
      </w:ins>
      <w:r w:rsidR="00BC17DC">
        <w:rPr>
          <w:rFonts w:ascii="Times New Roman" w:hAnsi="Times New Roman"/>
          <w:bCs/>
          <w:color w:val="000000"/>
          <w:kern w:val="0"/>
          <w:sz w:val="24"/>
          <w:szCs w:val="24"/>
        </w:rPr>
        <w:t xml:space="preserve"> </w:t>
      </w:r>
      <w:r w:rsidR="0008307C">
        <w:rPr>
          <w:rFonts w:ascii="Times New Roman" w:hAnsi="Times New Roman"/>
          <w:sz w:val="24"/>
          <w:szCs w:val="24"/>
        </w:rPr>
        <w:t>the b</w:t>
      </w:r>
      <w:r w:rsidR="0008307C" w:rsidRPr="00F6007F">
        <w:rPr>
          <w:rFonts w:ascii="Times New Roman" w:hAnsi="Times New Roman"/>
          <w:sz w:val="24"/>
          <w:szCs w:val="24"/>
        </w:rPr>
        <w:t xml:space="preserve">iological productivity of </w:t>
      </w:r>
      <w:r w:rsidR="0008307C">
        <w:rPr>
          <w:rFonts w:ascii="Times New Roman" w:hAnsi="Times New Roman"/>
          <w:sz w:val="24"/>
          <w:szCs w:val="24"/>
        </w:rPr>
        <w:t>the higher</w:t>
      </w:r>
      <w:r w:rsidR="0008307C" w:rsidRPr="00F6007F">
        <w:rPr>
          <w:rFonts w:ascii="Times New Roman" w:hAnsi="Times New Roman"/>
          <w:sz w:val="24"/>
          <w:szCs w:val="24"/>
        </w:rPr>
        <w:t xml:space="preserve"> trophic levels</w:t>
      </w:r>
      <w:r w:rsidR="00F64602">
        <w:rPr>
          <w:rFonts w:ascii="Times New Roman" w:hAnsi="Times New Roman"/>
          <w:bCs/>
          <w:color w:val="000000"/>
          <w:kern w:val="0"/>
          <w:sz w:val="24"/>
          <w:szCs w:val="24"/>
        </w:rPr>
        <w:t xml:space="preserve"> </w:t>
      </w:r>
      <w:r w:rsidR="003F114A">
        <w:rPr>
          <w:rFonts w:ascii="Times New Roman" w:hAnsi="Times New Roman"/>
          <w:bCs/>
          <w:color w:val="000000"/>
          <w:kern w:val="0"/>
          <w:sz w:val="24"/>
          <w:szCs w:val="24"/>
        </w:rPr>
        <w:t>in the coastal area.</w:t>
      </w:r>
    </w:p>
    <w:p w14:paraId="768B311A" w14:textId="77777777" w:rsidR="002407BA" w:rsidRPr="0081704E" w:rsidRDefault="002407BA" w:rsidP="00853066">
      <w:pPr>
        <w:snapToGrid w:val="0"/>
        <w:ind w:firstLine="709"/>
        <w:outlineLvl w:val="0"/>
        <w:rPr>
          <w:rFonts w:ascii="Times New Roman" w:hAnsi="Times New Roman"/>
          <w:sz w:val="24"/>
          <w:szCs w:val="24"/>
        </w:rPr>
      </w:pPr>
    </w:p>
    <w:p w14:paraId="389F90D0" w14:textId="08A4BB0E" w:rsidR="00A05ABD" w:rsidRPr="00A05ABD" w:rsidRDefault="00BB0F36" w:rsidP="00853066">
      <w:pPr>
        <w:autoSpaceDE w:val="0"/>
        <w:autoSpaceDN w:val="0"/>
        <w:snapToGrid w:val="0"/>
        <w:ind w:firstLine="709"/>
        <w:outlineLvl w:val="0"/>
        <w:rPr>
          <w:rFonts w:ascii="Times New Roman" w:hAnsi="Times New Roman"/>
          <w:i/>
          <w:sz w:val="24"/>
          <w:szCs w:val="24"/>
        </w:rPr>
      </w:pPr>
      <w:r>
        <w:rPr>
          <w:rFonts w:ascii="Times New Roman" w:hAnsi="Times New Roman"/>
          <w:i/>
          <w:sz w:val="24"/>
          <w:szCs w:val="24"/>
        </w:rPr>
        <w:t>C</w:t>
      </w:r>
      <w:r w:rsidR="00F63A33" w:rsidRPr="006756E6">
        <w:rPr>
          <w:rFonts w:ascii="Times New Roman" w:hAnsi="Times New Roman"/>
          <w:i/>
          <w:sz w:val="24"/>
          <w:szCs w:val="24"/>
        </w:rPr>
        <w:t xml:space="preserve">arrying capacity </w:t>
      </w:r>
      <w:r w:rsidR="00AA674A" w:rsidRPr="006756E6">
        <w:rPr>
          <w:rFonts w:ascii="Times New Roman" w:hAnsi="Times New Roman"/>
          <w:i/>
          <w:sz w:val="24"/>
          <w:szCs w:val="24"/>
        </w:rPr>
        <w:t xml:space="preserve">of </w:t>
      </w:r>
      <w:r w:rsidR="00F63A33" w:rsidRPr="006756E6">
        <w:rPr>
          <w:rFonts w:ascii="Times New Roman" w:hAnsi="Times New Roman"/>
          <w:i/>
          <w:sz w:val="24"/>
          <w:szCs w:val="24"/>
        </w:rPr>
        <w:t xml:space="preserve">oyster </w:t>
      </w:r>
      <w:r w:rsidR="00696E01" w:rsidRPr="006756E6">
        <w:rPr>
          <w:rFonts w:ascii="Times New Roman" w:hAnsi="Times New Roman"/>
          <w:i/>
          <w:sz w:val="24"/>
          <w:szCs w:val="24"/>
        </w:rPr>
        <w:t>farming</w:t>
      </w:r>
    </w:p>
    <w:p w14:paraId="7AE127E4" w14:textId="4106731E" w:rsidR="00183153" w:rsidRDefault="00E95356" w:rsidP="00183153">
      <w:pPr>
        <w:autoSpaceDE w:val="0"/>
        <w:autoSpaceDN w:val="0"/>
        <w:snapToGrid w:val="0"/>
        <w:ind w:firstLine="709"/>
        <w:outlineLvl w:val="0"/>
        <w:rPr>
          <w:rFonts w:ascii="Times New Roman" w:hAnsi="Times New Roman"/>
          <w:sz w:val="24"/>
          <w:szCs w:val="24"/>
        </w:rPr>
      </w:pPr>
      <w:ins w:id="166" w:author="MANALO CERVINIA VELASCO" w:date="2016-05-24T12:09:00Z">
        <w:r>
          <w:rPr>
            <w:rFonts w:ascii="Times New Roman" w:hAnsi="Times New Roman"/>
            <w:sz w:val="24"/>
            <w:szCs w:val="24"/>
          </w:rPr>
          <w:t>O</w:t>
        </w:r>
      </w:ins>
      <w:r w:rsidR="00774C17">
        <w:rPr>
          <w:rFonts w:ascii="Times New Roman" w:hAnsi="Times New Roman"/>
          <w:sz w:val="24"/>
          <w:szCs w:val="24"/>
        </w:rPr>
        <w:t>yster</w:t>
      </w:r>
      <w:r w:rsidR="007D0646" w:rsidRPr="008D2435">
        <w:rPr>
          <w:rFonts w:ascii="Times New Roman" w:hAnsi="Times New Roman"/>
          <w:sz w:val="24"/>
          <w:szCs w:val="24"/>
        </w:rPr>
        <w:t xml:space="preserve"> </w:t>
      </w:r>
      <w:r w:rsidR="003E0085" w:rsidRPr="008D2435">
        <w:rPr>
          <w:rFonts w:ascii="Times New Roman" w:hAnsi="Times New Roman"/>
          <w:sz w:val="24"/>
          <w:szCs w:val="24"/>
        </w:rPr>
        <w:t>farming utilizing the high primary producti</w:t>
      </w:r>
      <w:r w:rsidR="005B6224">
        <w:rPr>
          <w:rFonts w:ascii="Times New Roman" w:hAnsi="Times New Roman"/>
          <w:sz w:val="24"/>
          <w:szCs w:val="24"/>
        </w:rPr>
        <w:t>vity</w:t>
      </w:r>
      <w:r w:rsidR="003E0085" w:rsidRPr="008D2435">
        <w:rPr>
          <w:rFonts w:ascii="Times New Roman" w:hAnsi="Times New Roman"/>
          <w:sz w:val="24"/>
          <w:szCs w:val="24"/>
        </w:rPr>
        <w:t xml:space="preserve"> has been </w:t>
      </w:r>
      <w:ins w:id="167" w:author="MANALO CERVINIA VELASCO" w:date="2016-05-24T12:10:00Z">
        <w:r>
          <w:rPr>
            <w:rFonts w:ascii="Times New Roman" w:hAnsi="Times New Roman"/>
            <w:sz w:val="24"/>
            <w:szCs w:val="24"/>
          </w:rPr>
          <w:t xml:space="preserve">shown </w:t>
        </w:r>
      </w:ins>
      <w:r w:rsidR="009D3040">
        <w:rPr>
          <w:rFonts w:ascii="Times New Roman" w:hAnsi="Times New Roman"/>
          <w:sz w:val="24"/>
          <w:szCs w:val="24"/>
        </w:rPr>
        <w:t>i</w:t>
      </w:r>
      <w:r w:rsidR="009D3040" w:rsidRPr="008D2435">
        <w:rPr>
          <w:rFonts w:ascii="Times New Roman" w:hAnsi="Times New Roman"/>
          <w:sz w:val="24"/>
          <w:szCs w:val="24"/>
        </w:rPr>
        <w:t>n enclosed water area</w:t>
      </w:r>
      <w:ins w:id="168" w:author="MANALO CERVINIA VELASCO" w:date="2016-05-24T12:09:00Z">
        <w:r>
          <w:rPr>
            <w:rFonts w:ascii="Times New Roman" w:hAnsi="Times New Roman"/>
            <w:sz w:val="24"/>
            <w:szCs w:val="24"/>
          </w:rPr>
          <w:t>s</w:t>
        </w:r>
      </w:ins>
      <w:r w:rsidR="009D3040" w:rsidRPr="008D2435">
        <w:rPr>
          <w:rFonts w:ascii="Times New Roman" w:hAnsi="Times New Roman"/>
          <w:sz w:val="24"/>
          <w:szCs w:val="24"/>
        </w:rPr>
        <w:t xml:space="preserve"> </w:t>
      </w:r>
      <w:r w:rsidR="00826AB2">
        <w:rPr>
          <w:rFonts w:ascii="Times New Roman" w:hAnsi="Times New Roman"/>
          <w:sz w:val="24"/>
          <w:szCs w:val="24"/>
        </w:rPr>
        <w:t>around the world</w:t>
      </w:r>
      <w:r w:rsidR="003E0085" w:rsidRPr="008D2435">
        <w:rPr>
          <w:rFonts w:ascii="Times New Roman" w:hAnsi="Times New Roman"/>
          <w:sz w:val="24"/>
          <w:szCs w:val="24"/>
        </w:rPr>
        <w:t>.</w:t>
      </w:r>
      <w:r w:rsidR="00C674AD">
        <w:rPr>
          <w:rFonts w:ascii="Times New Roman" w:hAnsi="Times New Roman"/>
          <w:sz w:val="24"/>
          <w:szCs w:val="24"/>
        </w:rPr>
        <w:t xml:space="preserve"> In Hiroshima Bay, </w:t>
      </w:r>
      <w:r w:rsidR="00FB2B34">
        <w:rPr>
          <w:rFonts w:ascii="Times New Roman" w:hAnsi="Times New Roman"/>
          <w:sz w:val="24"/>
          <w:szCs w:val="24"/>
        </w:rPr>
        <w:t>competition for food between the net zooplanktons</w:t>
      </w:r>
      <w:r w:rsidR="00AE13CC">
        <w:rPr>
          <w:rFonts w:ascii="Times New Roman" w:hAnsi="Times New Roman"/>
          <w:sz w:val="24"/>
          <w:szCs w:val="24"/>
        </w:rPr>
        <w:t xml:space="preserve"> and </w:t>
      </w:r>
      <w:r w:rsidR="008E4273">
        <w:rPr>
          <w:rFonts w:ascii="Times New Roman" w:hAnsi="Times New Roman"/>
          <w:sz w:val="24"/>
          <w:szCs w:val="24"/>
        </w:rPr>
        <w:t xml:space="preserve">the </w:t>
      </w:r>
      <w:r w:rsidR="00AE13CC">
        <w:rPr>
          <w:rFonts w:ascii="Times New Roman" w:hAnsi="Times New Roman"/>
          <w:sz w:val="24"/>
          <w:szCs w:val="24"/>
        </w:rPr>
        <w:t xml:space="preserve">oysters </w:t>
      </w:r>
      <w:r w:rsidR="00FC731E">
        <w:rPr>
          <w:rFonts w:ascii="Times New Roman" w:hAnsi="Times New Roman"/>
          <w:sz w:val="24"/>
          <w:szCs w:val="24"/>
        </w:rPr>
        <w:t>ha</w:t>
      </w:r>
      <w:ins w:id="169" w:author="MANALO CERVINIA VELASCO" w:date="2016-05-24T12:10:00Z">
        <w:r>
          <w:rPr>
            <w:rFonts w:ascii="Times New Roman" w:hAnsi="Times New Roman"/>
            <w:sz w:val="24"/>
            <w:szCs w:val="24"/>
          </w:rPr>
          <w:t>d</w:t>
        </w:r>
      </w:ins>
      <w:r w:rsidR="00FC731E">
        <w:rPr>
          <w:rFonts w:ascii="Times New Roman" w:hAnsi="Times New Roman"/>
          <w:sz w:val="24"/>
          <w:szCs w:val="24"/>
        </w:rPr>
        <w:t xml:space="preserve"> not been observed</w:t>
      </w:r>
      <w:r w:rsidR="00DF11BF">
        <w:rPr>
          <w:rFonts w:ascii="Times New Roman" w:hAnsi="Times New Roman"/>
          <w:sz w:val="24"/>
          <w:szCs w:val="24"/>
        </w:rPr>
        <w:t xml:space="preserve"> due to </w:t>
      </w:r>
      <w:ins w:id="170" w:author="MANALO CERVINIA VELASCO" w:date="2016-05-24T12:11:00Z">
        <w:r>
          <w:rPr>
            <w:rFonts w:ascii="Times New Roman" w:hAnsi="Times New Roman"/>
            <w:sz w:val="24"/>
            <w:szCs w:val="24"/>
          </w:rPr>
          <w:t xml:space="preserve">the </w:t>
        </w:r>
      </w:ins>
      <w:r w:rsidR="00B876F4">
        <w:rPr>
          <w:rFonts w:ascii="Times New Roman" w:hAnsi="Times New Roman"/>
          <w:sz w:val="24"/>
          <w:szCs w:val="24"/>
        </w:rPr>
        <w:t xml:space="preserve">extremely </w:t>
      </w:r>
      <w:r w:rsidR="00DF11BF">
        <w:rPr>
          <w:rFonts w:ascii="Times New Roman" w:hAnsi="Times New Roman"/>
          <w:sz w:val="24"/>
          <w:szCs w:val="24"/>
        </w:rPr>
        <w:t>low contribution</w:t>
      </w:r>
      <w:r w:rsidR="00420C0A">
        <w:rPr>
          <w:rFonts w:ascii="Times New Roman" w:hAnsi="Times New Roman"/>
          <w:sz w:val="24"/>
          <w:szCs w:val="24"/>
        </w:rPr>
        <w:t>s</w:t>
      </w:r>
      <w:r w:rsidR="00DF11BF">
        <w:rPr>
          <w:rFonts w:ascii="Times New Roman" w:hAnsi="Times New Roman"/>
          <w:sz w:val="24"/>
          <w:szCs w:val="24"/>
        </w:rPr>
        <w:t xml:space="preserve"> of transfer efficiencies of the oyster</w:t>
      </w:r>
      <w:r w:rsidR="00FD57BE">
        <w:rPr>
          <w:rFonts w:ascii="Times New Roman" w:hAnsi="Times New Roman"/>
          <w:sz w:val="24"/>
          <w:szCs w:val="24"/>
        </w:rPr>
        <w:t>s</w:t>
      </w:r>
      <w:r w:rsidR="008D2A7C">
        <w:rPr>
          <w:rFonts w:ascii="Times New Roman" w:hAnsi="Times New Roman"/>
          <w:sz w:val="24"/>
          <w:szCs w:val="24"/>
        </w:rPr>
        <w:t xml:space="preserve">. </w:t>
      </w:r>
      <w:r w:rsidR="007E71A2">
        <w:rPr>
          <w:rFonts w:ascii="Times New Roman" w:hAnsi="Times New Roman"/>
          <w:sz w:val="24"/>
          <w:szCs w:val="24"/>
        </w:rPr>
        <w:t>The oyster</w:t>
      </w:r>
      <w:r w:rsidR="007E71A2" w:rsidRPr="002C6C8A">
        <w:rPr>
          <w:rFonts w:ascii="Times New Roman" w:hAnsi="Times New Roman"/>
          <w:sz w:val="24"/>
          <w:szCs w:val="24"/>
        </w:rPr>
        <w:t xml:space="preserve"> </w:t>
      </w:r>
      <w:r w:rsidR="00FD57BE">
        <w:rPr>
          <w:rFonts w:ascii="Times New Roman" w:hAnsi="Times New Roman"/>
          <w:sz w:val="24"/>
          <w:szCs w:val="24"/>
        </w:rPr>
        <w:t>consumes</w:t>
      </w:r>
      <w:r w:rsidR="007E71A2" w:rsidRPr="002C6C8A">
        <w:rPr>
          <w:rFonts w:ascii="Times New Roman" w:hAnsi="Times New Roman"/>
          <w:sz w:val="24"/>
          <w:szCs w:val="24"/>
        </w:rPr>
        <w:t xml:space="preserve"> suspended matter</w:t>
      </w:r>
      <w:r w:rsidR="00DE023D">
        <w:rPr>
          <w:rFonts w:ascii="Times New Roman" w:hAnsi="Times New Roman"/>
          <w:sz w:val="24"/>
          <w:szCs w:val="24"/>
        </w:rPr>
        <w:t>s</w:t>
      </w:r>
      <w:r w:rsidR="007E71A2" w:rsidRPr="002C6C8A">
        <w:rPr>
          <w:rFonts w:ascii="Times New Roman" w:hAnsi="Times New Roman"/>
          <w:sz w:val="24"/>
          <w:szCs w:val="24"/>
        </w:rPr>
        <w:t xml:space="preserve"> as food </w:t>
      </w:r>
      <w:r w:rsidR="008F0131">
        <w:rPr>
          <w:rFonts w:ascii="Times New Roman" w:hAnsi="Times New Roman"/>
          <w:sz w:val="24"/>
          <w:szCs w:val="24"/>
        </w:rPr>
        <w:t xml:space="preserve">source, </w:t>
      </w:r>
      <w:r w:rsidR="007E71A2" w:rsidRPr="002C6C8A">
        <w:rPr>
          <w:rFonts w:ascii="Times New Roman" w:hAnsi="Times New Roman"/>
          <w:sz w:val="24"/>
          <w:szCs w:val="24"/>
        </w:rPr>
        <w:t xml:space="preserve">which </w:t>
      </w:r>
      <w:r w:rsidR="00594A9D">
        <w:rPr>
          <w:rFonts w:ascii="Times New Roman" w:hAnsi="Times New Roman"/>
          <w:sz w:val="24"/>
          <w:szCs w:val="24"/>
        </w:rPr>
        <w:t>are</w:t>
      </w:r>
      <w:r w:rsidR="007E71A2" w:rsidRPr="002C6C8A">
        <w:rPr>
          <w:rFonts w:ascii="Times New Roman" w:hAnsi="Times New Roman"/>
          <w:sz w:val="24"/>
          <w:szCs w:val="24"/>
        </w:rPr>
        <w:t xml:space="preserve"> not only </w:t>
      </w:r>
      <w:proofErr w:type="spellStart"/>
      <w:r w:rsidR="007E71A2" w:rsidRPr="002C6C8A">
        <w:rPr>
          <w:rFonts w:ascii="Times New Roman" w:hAnsi="Times New Roman"/>
          <w:sz w:val="24"/>
          <w:szCs w:val="24"/>
        </w:rPr>
        <w:t>phytoplankton</w:t>
      </w:r>
      <w:r w:rsidR="00A87AA0">
        <w:rPr>
          <w:rFonts w:ascii="Times New Roman" w:hAnsi="Times New Roman"/>
          <w:sz w:val="24"/>
          <w:szCs w:val="24"/>
        </w:rPr>
        <w:t>s</w:t>
      </w:r>
      <w:proofErr w:type="spellEnd"/>
      <w:r w:rsidR="007E71A2" w:rsidRPr="002C6C8A">
        <w:rPr>
          <w:rFonts w:ascii="Times New Roman" w:hAnsi="Times New Roman"/>
          <w:sz w:val="24"/>
          <w:szCs w:val="24"/>
        </w:rPr>
        <w:t xml:space="preserve"> but also heterotrophic </w:t>
      </w:r>
      <w:proofErr w:type="spellStart"/>
      <w:r w:rsidR="007E71A2" w:rsidRPr="002C6C8A">
        <w:rPr>
          <w:rFonts w:ascii="Times New Roman" w:hAnsi="Times New Roman"/>
          <w:sz w:val="24"/>
          <w:szCs w:val="24"/>
        </w:rPr>
        <w:t>protists</w:t>
      </w:r>
      <w:proofErr w:type="spellEnd"/>
      <w:r w:rsidR="007E71A2" w:rsidRPr="002C6C8A">
        <w:rPr>
          <w:rFonts w:ascii="Times New Roman" w:hAnsi="Times New Roman"/>
          <w:sz w:val="24"/>
          <w:szCs w:val="24"/>
        </w:rPr>
        <w:t xml:space="preserve"> </w:t>
      </w:r>
      <w:r w:rsidR="007E71A2">
        <w:rPr>
          <w:rFonts w:ascii="Times New Roman" w:hAnsi="Times New Roman"/>
          <w:sz w:val="24"/>
          <w:szCs w:val="24"/>
        </w:rPr>
        <w:t>through</w:t>
      </w:r>
      <w:r w:rsidR="007E71A2" w:rsidRPr="002C6C8A">
        <w:rPr>
          <w:rFonts w:ascii="Times New Roman" w:hAnsi="Times New Roman"/>
          <w:sz w:val="24"/>
          <w:szCs w:val="24"/>
        </w:rPr>
        <w:t xml:space="preserve"> </w:t>
      </w:r>
      <w:ins w:id="171" w:author="MANALO CERVINIA VELASCO" w:date="2016-05-24T12:11:00Z">
        <w:r>
          <w:rPr>
            <w:rFonts w:ascii="Times New Roman" w:hAnsi="Times New Roman"/>
            <w:sz w:val="24"/>
            <w:szCs w:val="24"/>
          </w:rPr>
          <w:t xml:space="preserve">the </w:t>
        </w:r>
      </w:ins>
      <w:r w:rsidR="007E71A2" w:rsidRPr="002C6C8A">
        <w:rPr>
          <w:rFonts w:ascii="Times New Roman" w:hAnsi="Times New Roman"/>
          <w:sz w:val="24"/>
          <w:szCs w:val="24"/>
        </w:rPr>
        <w:t>microbial loop</w:t>
      </w:r>
      <w:r w:rsidR="007E71A2">
        <w:rPr>
          <w:rFonts w:ascii="Times New Roman" w:hAnsi="Times New Roman"/>
          <w:sz w:val="24"/>
          <w:szCs w:val="24"/>
        </w:rPr>
        <w:t xml:space="preserve"> </w:t>
      </w:r>
      <w:r w:rsidR="008C7DC9">
        <w:rPr>
          <w:rFonts w:ascii="Times New Roman" w:hAnsi="Times New Roman"/>
          <w:sz w:val="24"/>
          <w:szCs w:val="24"/>
        </w:rPr>
        <w:t>[2</w:t>
      </w:r>
      <w:r w:rsidR="00817F18">
        <w:rPr>
          <w:rFonts w:ascii="Times New Roman" w:hAnsi="Times New Roman"/>
          <w:sz w:val="24"/>
          <w:szCs w:val="24"/>
        </w:rPr>
        <w:t>3</w:t>
      </w:r>
      <w:r w:rsidR="008C7DC9">
        <w:rPr>
          <w:rFonts w:ascii="Times New Roman" w:hAnsi="Times New Roman"/>
          <w:sz w:val="24"/>
          <w:szCs w:val="24"/>
        </w:rPr>
        <w:t>]</w:t>
      </w:r>
      <w:r w:rsidR="007E71A2">
        <w:rPr>
          <w:rFonts w:ascii="Times New Roman" w:hAnsi="Times New Roman"/>
          <w:sz w:val="24"/>
          <w:szCs w:val="24"/>
        </w:rPr>
        <w:t xml:space="preserve">. </w:t>
      </w:r>
      <w:r w:rsidR="00F01E2D">
        <w:rPr>
          <w:rFonts w:ascii="Times New Roman" w:hAnsi="Times New Roman"/>
          <w:sz w:val="24"/>
          <w:szCs w:val="24"/>
        </w:rPr>
        <w:t xml:space="preserve">There are </w:t>
      </w:r>
      <w:r w:rsidR="00F01E2D" w:rsidRPr="0093530D">
        <w:rPr>
          <w:rFonts w:ascii="Times New Roman" w:hAnsi="Times New Roman"/>
          <w:sz w:val="24"/>
          <w:szCs w:val="24"/>
        </w:rPr>
        <w:t>abundant</w:t>
      </w:r>
      <w:r w:rsidR="00F01E2D" w:rsidRPr="00F01E2D">
        <w:rPr>
          <w:rFonts w:ascii="Times New Roman" w:hAnsi="Times New Roman"/>
          <w:sz w:val="24"/>
          <w:szCs w:val="24"/>
        </w:rPr>
        <w:t xml:space="preserve"> </w:t>
      </w:r>
      <w:r w:rsidR="00F01E2D">
        <w:rPr>
          <w:rFonts w:ascii="Times New Roman" w:hAnsi="Times New Roman"/>
          <w:sz w:val="24"/>
          <w:szCs w:val="24"/>
        </w:rPr>
        <w:t>h</w:t>
      </w:r>
      <w:r w:rsidR="00105EF9">
        <w:rPr>
          <w:rFonts w:ascii="Times New Roman" w:hAnsi="Times New Roman"/>
          <w:sz w:val="24"/>
          <w:szCs w:val="24"/>
        </w:rPr>
        <w:t xml:space="preserve">eterotrophic </w:t>
      </w:r>
      <w:proofErr w:type="spellStart"/>
      <w:r w:rsidR="00105EF9">
        <w:rPr>
          <w:rFonts w:ascii="Times New Roman" w:hAnsi="Times New Roman"/>
          <w:sz w:val="24"/>
          <w:szCs w:val="24"/>
        </w:rPr>
        <w:t>protists</w:t>
      </w:r>
      <w:proofErr w:type="spellEnd"/>
      <w:r w:rsidR="00105EF9">
        <w:rPr>
          <w:rFonts w:ascii="Times New Roman" w:hAnsi="Times New Roman"/>
          <w:sz w:val="24"/>
          <w:szCs w:val="24"/>
        </w:rPr>
        <w:t xml:space="preserve"> </w:t>
      </w:r>
      <w:r w:rsidR="001B4D1B" w:rsidRPr="0093530D">
        <w:rPr>
          <w:rFonts w:ascii="Times New Roman" w:hAnsi="Times New Roman"/>
          <w:sz w:val="24"/>
          <w:szCs w:val="24"/>
        </w:rPr>
        <w:t xml:space="preserve">in </w:t>
      </w:r>
      <w:r w:rsidR="00767535">
        <w:rPr>
          <w:rFonts w:ascii="Times New Roman" w:hAnsi="Times New Roman"/>
          <w:sz w:val="24"/>
          <w:szCs w:val="24"/>
        </w:rPr>
        <w:t xml:space="preserve">the </w:t>
      </w:r>
      <w:r w:rsidR="001B4D1B" w:rsidRPr="0093530D">
        <w:rPr>
          <w:rFonts w:ascii="Times New Roman" w:hAnsi="Times New Roman"/>
          <w:sz w:val="24"/>
          <w:szCs w:val="24"/>
        </w:rPr>
        <w:t xml:space="preserve">coastal </w:t>
      </w:r>
      <w:r w:rsidR="00E7624D">
        <w:rPr>
          <w:rFonts w:ascii="Times New Roman" w:hAnsi="Times New Roman"/>
          <w:sz w:val="24"/>
          <w:szCs w:val="24"/>
        </w:rPr>
        <w:t>areas</w:t>
      </w:r>
      <w:r w:rsidR="001B4D1B">
        <w:rPr>
          <w:rFonts w:ascii="Times New Roman" w:hAnsi="Times New Roman"/>
          <w:sz w:val="24"/>
          <w:szCs w:val="24"/>
        </w:rPr>
        <w:t xml:space="preserve"> </w:t>
      </w:r>
      <w:r w:rsidR="00183153">
        <w:rPr>
          <w:rFonts w:ascii="Times New Roman" w:hAnsi="Times New Roman"/>
          <w:sz w:val="24"/>
          <w:szCs w:val="24"/>
        </w:rPr>
        <w:t xml:space="preserve">in Hiroshima </w:t>
      </w:r>
      <w:r w:rsidR="0097654C">
        <w:rPr>
          <w:rFonts w:ascii="Times New Roman" w:hAnsi="Times New Roman"/>
          <w:sz w:val="24"/>
          <w:szCs w:val="24"/>
        </w:rPr>
        <w:t>B</w:t>
      </w:r>
      <w:r w:rsidR="00183153">
        <w:rPr>
          <w:rFonts w:ascii="Times New Roman" w:hAnsi="Times New Roman"/>
          <w:sz w:val="24"/>
          <w:szCs w:val="24"/>
        </w:rPr>
        <w:t>ay</w:t>
      </w:r>
      <w:ins w:id="172" w:author="MANALO CERVINIA VELASCO" w:date="2016-05-24T12:24:00Z">
        <w:r w:rsidR="00B846B5">
          <w:rPr>
            <w:rFonts w:ascii="Times New Roman" w:hAnsi="Times New Roman"/>
            <w:sz w:val="24"/>
            <w:szCs w:val="24"/>
          </w:rPr>
          <w:t xml:space="preserve"> and</w:t>
        </w:r>
      </w:ins>
      <w:r w:rsidR="00183153">
        <w:rPr>
          <w:rFonts w:ascii="Times New Roman" w:hAnsi="Times New Roman"/>
          <w:sz w:val="24"/>
          <w:szCs w:val="24"/>
        </w:rPr>
        <w:t xml:space="preserve"> </w:t>
      </w:r>
      <w:r w:rsidR="0097654C" w:rsidRPr="0097654C">
        <w:rPr>
          <w:rFonts w:ascii="Times New Roman" w:hAnsi="Times New Roman"/>
          <w:sz w:val="24"/>
          <w:szCs w:val="24"/>
        </w:rPr>
        <w:t xml:space="preserve">heterotrophic </w:t>
      </w:r>
      <w:proofErr w:type="spellStart"/>
      <w:r w:rsidR="0097654C" w:rsidRPr="0097654C">
        <w:rPr>
          <w:rFonts w:ascii="Times New Roman" w:hAnsi="Times New Roman"/>
          <w:sz w:val="24"/>
          <w:szCs w:val="24"/>
        </w:rPr>
        <w:t>protists</w:t>
      </w:r>
      <w:proofErr w:type="spellEnd"/>
      <w:r w:rsidR="0097654C">
        <w:rPr>
          <w:rFonts w:ascii="Times New Roman" w:hAnsi="Times New Roman"/>
          <w:sz w:val="24"/>
          <w:szCs w:val="24"/>
        </w:rPr>
        <w:t xml:space="preserve">, </w:t>
      </w:r>
      <w:r w:rsidR="00EB0ACC">
        <w:rPr>
          <w:rFonts w:ascii="Times New Roman" w:hAnsi="Times New Roman"/>
          <w:sz w:val="24"/>
          <w:szCs w:val="24"/>
        </w:rPr>
        <w:t>c</w:t>
      </w:r>
      <w:r w:rsidR="003A5AF0" w:rsidRPr="00F927A5">
        <w:rPr>
          <w:rFonts w:ascii="Times New Roman" w:hAnsi="Times New Roman"/>
          <w:sz w:val="24"/>
          <w:szCs w:val="24"/>
        </w:rPr>
        <w:t>iliates</w:t>
      </w:r>
      <w:r w:rsidR="00691A07">
        <w:rPr>
          <w:rFonts w:ascii="Times New Roman" w:hAnsi="Times New Roman"/>
          <w:sz w:val="24"/>
          <w:szCs w:val="24"/>
        </w:rPr>
        <w:t>,</w:t>
      </w:r>
      <w:r w:rsidR="003A5AF0">
        <w:rPr>
          <w:rFonts w:ascii="Times New Roman" w:hAnsi="Times New Roman"/>
          <w:sz w:val="24"/>
          <w:szCs w:val="24"/>
        </w:rPr>
        <w:t xml:space="preserve"> </w:t>
      </w:r>
      <w:r w:rsidR="003F46FA">
        <w:rPr>
          <w:rFonts w:ascii="Times New Roman" w:hAnsi="Times New Roman"/>
          <w:sz w:val="24"/>
          <w:szCs w:val="24"/>
        </w:rPr>
        <w:t>h</w:t>
      </w:r>
      <w:r w:rsidR="003A1775">
        <w:rPr>
          <w:rFonts w:ascii="Times New Roman" w:hAnsi="Times New Roman"/>
          <w:sz w:val="24"/>
          <w:szCs w:val="24"/>
        </w:rPr>
        <w:t>ave</w:t>
      </w:r>
      <w:r w:rsidR="003F46FA">
        <w:rPr>
          <w:rFonts w:ascii="Times New Roman" w:hAnsi="Times New Roman"/>
          <w:sz w:val="24"/>
          <w:szCs w:val="24"/>
        </w:rPr>
        <w:t xml:space="preserve"> </w:t>
      </w:r>
      <w:r w:rsidR="00220482">
        <w:rPr>
          <w:rFonts w:ascii="Times New Roman" w:hAnsi="Times New Roman"/>
          <w:sz w:val="24"/>
          <w:szCs w:val="24"/>
        </w:rPr>
        <w:t xml:space="preserve">often </w:t>
      </w:r>
      <w:r w:rsidR="0097654C">
        <w:rPr>
          <w:rFonts w:ascii="Times New Roman" w:hAnsi="Times New Roman"/>
          <w:sz w:val="24"/>
          <w:szCs w:val="24"/>
        </w:rPr>
        <w:t>domina</w:t>
      </w:r>
      <w:ins w:id="173" w:author="亮 梅原" w:date="2016-05-24T22:42:00Z">
        <w:r w:rsidR="002F74A1">
          <w:rPr>
            <w:rFonts w:ascii="Times New Roman" w:hAnsi="Times New Roman"/>
            <w:sz w:val="24"/>
            <w:szCs w:val="24"/>
          </w:rPr>
          <w:t>ted</w:t>
        </w:r>
      </w:ins>
      <w:r w:rsidR="00127573">
        <w:rPr>
          <w:rFonts w:ascii="Times New Roman" w:hAnsi="Times New Roman"/>
          <w:sz w:val="24"/>
          <w:szCs w:val="24"/>
        </w:rPr>
        <w:t xml:space="preserve"> in micro</w:t>
      </w:r>
      <w:r w:rsidR="00E937CC">
        <w:rPr>
          <w:rFonts w:ascii="Times New Roman" w:hAnsi="Times New Roman"/>
          <w:sz w:val="24"/>
          <w:szCs w:val="24"/>
        </w:rPr>
        <w:t>-</w:t>
      </w:r>
      <w:r w:rsidR="00127573">
        <w:rPr>
          <w:rFonts w:ascii="Times New Roman" w:hAnsi="Times New Roman"/>
          <w:sz w:val="24"/>
          <w:szCs w:val="24"/>
        </w:rPr>
        <w:t>zooplanktons</w:t>
      </w:r>
      <w:r w:rsidR="00675BBB">
        <w:rPr>
          <w:rFonts w:ascii="Times New Roman" w:hAnsi="Times New Roman"/>
          <w:sz w:val="24"/>
          <w:szCs w:val="24"/>
        </w:rPr>
        <w:t xml:space="preserve"> [2</w:t>
      </w:r>
      <w:r w:rsidR="00817F18">
        <w:rPr>
          <w:rFonts w:ascii="Times New Roman" w:hAnsi="Times New Roman"/>
          <w:sz w:val="24"/>
          <w:szCs w:val="24"/>
        </w:rPr>
        <w:t>4</w:t>
      </w:r>
      <w:r w:rsidR="00675BBB">
        <w:rPr>
          <w:rFonts w:ascii="Times New Roman" w:hAnsi="Times New Roman"/>
          <w:sz w:val="24"/>
          <w:szCs w:val="24"/>
        </w:rPr>
        <w:t>]</w:t>
      </w:r>
      <w:r w:rsidR="00183153">
        <w:rPr>
          <w:rFonts w:ascii="Times New Roman" w:hAnsi="Times New Roman"/>
          <w:sz w:val="24"/>
          <w:szCs w:val="24"/>
        </w:rPr>
        <w:t>.</w:t>
      </w:r>
      <w:r w:rsidR="00C610D1">
        <w:rPr>
          <w:rFonts w:ascii="Times New Roman" w:hAnsi="Times New Roman"/>
          <w:sz w:val="24"/>
          <w:szCs w:val="24"/>
        </w:rPr>
        <w:t xml:space="preserve"> </w:t>
      </w:r>
      <w:r w:rsidR="00081A91">
        <w:rPr>
          <w:rFonts w:ascii="Times New Roman" w:hAnsi="Times New Roman"/>
          <w:sz w:val="24"/>
          <w:szCs w:val="24"/>
        </w:rPr>
        <w:t>This study was conduc</w:t>
      </w:r>
      <w:ins w:id="174" w:author="MANALO CERVINIA VELASCO" w:date="2016-05-24T12:25:00Z">
        <w:r w:rsidR="00B846B5">
          <w:rPr>
            <w:rFonts w:ascii="Times New Roman" w:hAnsi="Times New Roman"/>
            <w:sz w:val="24"/>
            <w:szCs w:val="24"/>
          </w:rPr>
          <w:t>t</w:t>
        </w:r>
      </w:ins>
      <w:r w:rsidR="00081A91">
        <w:rPr>
          <w:rFonts w:ascii="Times New Roman" w:hAnsi="Times New Roman"/>
          <w:sz w:val="24"/>
          <w:szCs w:val="24"/>
        </w:rPr>
        <w:t xml:space="preserve">ed without </w:t>
      </w:r>
      <w:r w:rsidR="0040205F">
        <w:rPr>
          <w:rFonts w:ascii="Times New Roman" w:hAnsi="Times New Roman"/>
          <w:sz w:val="24"/>
          <w:szCs w:val="24"/>
        </w:rPr>
        <w:t xml:space="preserve">considering </w:t>
      </w:r>
      <w:r w:rsidR="00081A91">
        <w:rPr>
          <w:rFonts w:ascii="Times New Roman" w:hAnsi="Times New Roman"/>
          <w:sz w:val="24"/>
          <w:szCs w:val="24"/>
        </w:rPr>
        <w:t>t</w:t>
      </w:r>
      <w:r w:rsidR="00C610D1">
        <w:rPr>
          <w:rFonts w:ascii="Times New Roman" w:hAnsi="Times New Roman"/>
          <w:sz w:val="24"/>
          <w:szCs w:val="24"/>
        </w:rPr>
        <w:t xml:space="preserve">he secondary productions </w:t>
      </w:r>
      <w:r w:rsidR="00BC5D81">
        <w:rPr>
          <w:rFonts w:ascii="Times New Roman" w:hAnsi="Times New Roman"/>
          <w:sz w:val="24"/>
          <w:szCs w:val="24"/>
        </w:rPr>
        <w:t>coming</w:t>
      </w:r>
      <w:r w:rsidR="00C610D1">
        <w:rPr>
          <w:rFonts w:ascii="Times New Roman" w:hAnsi="Times New Roman"/>
          <w:sz w:val="24"/>
          <w:szCs w:val="24"/>
        </w:rPr>
        <w:t xml:space="preserve"> </w:t>
      </w:r>
      <w:r w:rsidR="00BC5D81">
        <w:rPr>
          <w:rFonts w:ascii="Times New Roman" w:hAnsi="Times New Roman"/>
          <w:sz w:val="24"/>
          <w:szCs w:val="24"/>
        </w:rPr>
        <w:t>from</w:t>
      </w:r>
      <w:r w:rsidR="00C610D1">
        <w:rPr>
          <w:rFonts w:ascii="Times New Roman" w:hAnsi="Times New Roman"/>
          <w:sz w:val="24"/>
          <w:szCs w:val="24"/>
        </w:rPr>
        <w:t xml:space="preserve"> the </w:t>
      </w:r>
      <w:r w:rsidR="00C610D1" w:rsidRPr="002C6C8A">
        <w:rPr>
          <w:rFonts w:ascii="Times New Roman" w:hAnsi="Times New Roman"/>
          <w:sz w:val="24"/>
          <w:szCs w:val="24"/>
        </w:rPr>
        <w:t>microbial loop</w:t>
      </w:r>
      <w:r w:rsidR="00E35439">
        <w:rPr>
          <w:rFonts w:ascii="Times New Roman" w:hAnsi="Times New Roman"/>
          <w:sz w:val="24"/>
          <w:szCs w:val="24"/>
        </w:rPr>
        <w:t xml:space="preserve">. Therefore, </w:t>
      </w:r>
      <w:r w:rsidR="007513C1">
        <w:rPr>
          <w:rFonts w:ascii="Times New Roman" w:hAnsi="Times New Roman"/>
          <w:sz w:val="24"/>
          <w:szCs w:val="24"/>
        </w:rPr>
        <w:t xml:space="preserve">it </w:t>
      </w:r>
      <w:r w:rsidR="006A2992">
        <w:rPr>
          <w:rFonts w:ascii="Times New Roman" w:hAnsi="Times New Roman"/>
          <w:sz w:val="24"/>
          <w:szCs w:val="24"/>
        </w:rPr>
        <w:t>was</w:t>
      </w:r>
      <w:r w:rsidR="007513C1">
        <w:rPr>
          <w:rFonts w:ascii="Times New Roman" w:hAnsi="Times New Roman"/>
          <w:sz w:val="24"/>
          <w:szCs w:val="24"/>
        </w:rPr>
        <w:t xml:space="preserve"> highly likely that </w:t>
      </w:r>
      <w:r w:rsidR="004C041E">
        <w:rPr>
          <w:rFonts w:ascii="Times New Roman" w:hAnsi="Times New Roman"/>
          <w:sz w:val="24"/>
          <w:szCs w:val="24"/>
        </w:rPr>
        <w:t>the</w:t>
      </w:r>
      <w:r w:rsidR="004C041E" w:rsidRPr="004C041E">
        <w:rPr>
          <w:rFonts w:ascii="Times New Roman" w:hAnsi="Times New Roman"/>
          <w:sz w:val="24"/>
          <w:szCs w:val="24"/>
        </w:rPr>
        <w:t xml:space="preserve"> </w:t>
      </w:r>
      <w:r w:rsidR="004C041E">
        <w:rPr>
          <w:rFonts w:ascii="Times New Roman" w:hAnsi="Times New Roman"/>
          <w:sz w:val="24"/>
          <w:szCs w:val="24"/>
        </w:rPr>
        <w:t xml:space="preserve">transfer efficiencies from the primary producers and </w:t>
      </w:r>
      <w:r w:rsidR="002E1AAA">
        <w:rPr>
          <w:rFonts w:ascii="Times New Roman" w:hAnsi="Times New Roman"/>
          <w:sz w:val="24"/>
          <w:szCs w:val="24"/>
        </w:rPr>
        <w:t xml:space="preserve">the </w:t>
      </w:r>
      <w:r w:rsidR="002E1AAA" w:rsidRPr="002C6C8A">
        <w:rPr>
          <w:rFonts w:ascii="Times New Roman" w:hAnsi="Times New Roman"/>
          <w:sz w:val="24"/>
          <w:szCs w:val="24"/>
        </w:rPr>
        <w:t xml:space="preserve">heterotrophic </w:t>
      </w:r>
      <w:proofErr w:type="spellStart"/>
      <w:r w:rsidR="002E1AAA" w:rsidRPr="002C6C8A">
        <w:rPr>
          <w:rFonts w:ascii="Times New Roman" w:hAnsi="Times New Roman"/>
          <w:sz w:val="24"/>
          <w:szCs w:val="24"/>
        </w:rPr>
        <w:t>protists</w:t>
      </w:r>
      <w:proofErr w:type="spellEnd"/>
      <w:r w:rsidR="002E1AAA">
        <w:rPr>
          <w:rFonts w:ascii="Times New Roman" w:hAnsi="Times New Roman"/>
          <w:sz w:val="24"/>
          <w:szCs w:val="24"/>
        </w:rPr>
        <w:t xml:space="preserve"> </w:t>
      </w:r>
      <w:r w:rsidR="004C041E">
        <w:rPr>
          <w:rFonts w:ascii="Times New Roman" w:hAnsi="Times New Roman"/>
          <w:sz w:val="24"/>
          <w:szCs w:val="24"/>
        </w:rPr>
        <w:t>to the oysters c</w:t>
      </w:r>
      <w:r w:rsidR="000836DA">
        <w:rPr>
          <w:rFonts w:ascii="Times New Roman" w:hAnsi="Times New Roman"/>
          <w:sz w:val="24"/>
          <w:szCs w:val="24"/>
        </w:rPr>
        <w:t>ould</w:t>
      </w:r>
      <w:r w:rsidR="004C041E">
        <w:rPr>
          <w:rFonts w:ascii="Times New Roman" w:hAnsi="Times New Roman"/>
          <w:sz w:val="24"/>
          <w:szCs w:val="24"/>
        </w:rPr>
        <w:t xml:space="preserve"> be</w:t>
      </w:r>
      <w:r w:rsidR="00C771E8">
        <w:rPr>
          <w:rFonts w:ascii="Times New Roman" w:hAnsi="Times New Roman"/>
          <w:sz w:val="24"/>
          <w:szCs w:val="24"/>
        </w:rPr>
        <w:t xml:space="preserve"> </w:t>
      </w:r>
      <w:r w:rsidR="003950E6">
        <w:rPr>
          <w:rFonts w:ascii="Times New Roman" w:hAnsi="Times New Roman"/>
          <w:sz w:val="24"/>
          <w:szCs w:val="24"/>
        </w:rPr>
        <w:t>low</w:t>
      </w:r>
      <w:r w:rsidR="00C771E8">
        <w:rPr>
          <w:rFonts w:ascii="Times New Roman" w:hAnsi="Times New Roman"/>
          <w:sz w:val="24"/>
          <w:szCs w:val="24"/>
        </w:rPr>
        <w:t>er</w:t>
      </w:r>
      <w:r w:rsidR="00C71910">
        <w:rPr>
          <w:rFonts w:ascii="Times New Roman" w:hAnsi="Times New Roman"/>
          <w:sz w:val="24"/>
          <w:szCs w:val="24"/>
        </w:rPr>
        <w:t xml:space="preserve"> </w:t>
      </w:r>
      <w:r w:rsidR="00E71D73">
        <w:rPr>
          <w:rFonts w:ascii="Times New Roman" w:hAnsi="Times New Roman"/>
          <w:sz w:val="24"/>
          <w:szCs w:val="24"/>
        </w:rPr>
        <w:t xml:space="preserve">than </w:t>
      </w:r>
      <w:r w:rsidR="009D05FC">
        <w:rPr>
          <w:rFonts w:ascii="Times New Roman" w:hAnsi="Times New Roman"/>
          <w:sz w:val="24"/>
          <w:szCs w:val="24"/>
        </w:rPr>
        <w:t xml:space="preserve">the </w:t>
      </w:r>
      <w:r w:rsidR="009B2755">
        <w:rPr>
          <w:rFonts w:ascii="Times New Roman" w:hAnsi="Times New Roman"/>
          <w:sz w:val="24"/>
          <w:szCs w:val="24"/>
        </w:rPr>
        <w:t>percentages</w:t>
      </w:r>
      <w:r w:rsidR="009D05FC">
        <w:rPr>
          <w:rFonts w:ascii="Times New Roman" w:hAnsi="Times New Roman"/>
          <w:sz w:val="24"/>
          <w:szCs w:val="24"/>
        </w:rPr>
        <w:t xml:space="preserve"> </w:t>
      </w:r>
      <w:ins w:id="175" w:author="MANALO CERVINIA VELASCO" w:date="2016-05-24T12:25:00Z">
        <w:r w:rsidR="00B846B5">
          <w:rPr>
            <w:rFonts w:ascii="Times New Roman" w:hAnsi="Times New Roman"/>
            <w:sz w:val="24"/>
            <w:szCs w:val="24"/>
          </w:rPr>
          <w:t xml:space="preserve">found </w:t>
        </w:r>
      </w:ins>
      <w:r w:rsidR="009D05FC">
        <w:rPr>
          <w:rFonts w:ascii="Times New Roman" w:hAnsi="Times New Roman"/>
          <w:sz w:val="24"/>
          <w:szCs w:val="24"/>
        </w:rPr>
        <w:t>in this study</w:t>
      </w:r>
      <w:r w:rsidR="00A41C32">
        <w:rPr>
          <w:rFonts w:ascii="Times New Roman" w:hAnsi="Times New Roman"/>
          <w:sz w:val="24"/>
          <w:szCs w:val="24"/>
        </w:rPr>
        <w:t>.</w:t>
      </w:r>
      <w:r w:rsidR="00E63DC9" w:rsidRPr="00E63DC9">
        <w:t xml:space="preserve"> </w:t>
      </w:r>
      <w:r w:rsidR="00E63DC9" w:rsidRPr="00E63DC9">
        <w:rPr>
          <w:rFonts w:ascii="Times New Roman" w:hAnsi="Times New Roman"/>
          <w:sz w:val="24"/>
          <w:szCs w:val="24"/>
        </w:rPr>
        <w:t>From the above results</w:t>
      </w:r>
      <w:r w:rsidR="007453EA">
        <w:rPr>
          <w:rFonts w:ascii="Times New Roman" w:hAnsi="Times New Roman"/>
          <w:sz w:val="24"/>
          <w:szCs w:val="24"/>
        </w:rPr>
        <w:t xml:space="preserve">, </w:t>
      </w:r>
      <w:r w:rsidR="001D0300">
        <w:rPr>
          <w:rFonts w:ascii="Times New Roman" w:hAnsi="Times New Roman"/>
          <w:sz w:val="24"/>
          <w:szCs w:val="24"/>
        </w:rPr>
        <w:t xml:space="preserve">we </w:t>
      </w:r>
      <w:r w:rsidR="00A011D0">
        <w:rPr>
          <w:rFonts w:ascii="Times New Roman" w:hAnsi="Times New Roman"/>
          <w:sz w:val="24"/>
          <w:szCs w:val="24"/>
        </w:rPr>
        <w:t>concluded</w:t>
      </w:r>
      <w:r w:rsidR="001D0300">
        <w:rPr>
          <w:rFonts w:ascii="Times New Roman" w:hAnsi="Times New Roman"/>
          <w:sz w:val="24"/>
          <w:szCs w:val="24"/>
        </w:rPr>
        <w:t xml:space="preserve"> that </w:t>
      </w:r>
      <w:r w:rsidR="00DB509A">
        <w:rPr>
          <w:rFonts w:ascii="Times New Roman" w:hAnsi="Times New Roman"/>
          <w:sz w:val="24"/>
          <w:szCs w:val="24"/>
        </w:rPr>
        <w:t xml:space="preserve">the </w:t>
      </w:r>
      <w:ins w:id="176" w:author="MANALO CERVINIA VELASCO" w:date="2016-05-24T12:26:00Z">
        <w:r w:rsidR="00B846B5" w:rsidRPr="009667D5">
          <w:rPr>
            <w:rFonts w:ascii="Times New Roman" w:hAnsi="Times New Roman"/>
            <w:sz w:val="24"/>
            <w:szCs w:val="24"/>
          </w:rPr>
          <w:t>scale of</w:t>
        </w:r>
        <w:r w:rsidR="00B846B5">
          <w:rPr>
            <w:rFonts w:ascii="Times New Roman" w:hAnsi="Times New Roman"/>
            <w:sz w:val="24"/>
            <w:szCs w:val="24"/>
          </w:rPr>
          <w:t xml:space="preserve"> </w:t>
        </w:r>
      </w:ins>
      <w:r w:rsidR="00DB509A">
        <w:rPr>
          <w:rFonts w:ascii="Times New Roman" w:hAnsi="Times New Roman"/>
          <w:sz w:val="24"/>
          <w:szCs w:val="24"/>
        </w:rPr>
        <w:t>oyster</w:t>
      </w:r>
      <w:r w:rsidR="00DB509A" w:rsidRPr="008D2435">
        <w:rPr>
          <w:rFonts w:ascii="Times New Roman" w:hAnsi="Times New Roman"/>
          <w:sz w:val="24"/>
          <w:szCs w:val="24"/>
        </w:rPr>
        <w:t xml:space="preserve"> farming</w:t>
      </w:r>
      <w:r w:rsidR="009667D5" w:rsidRPr="009667D5">
        <w:t xml:space="preserve"> </w:t>
      </w:r>
      <w:ins w:id="177" w:author="MANALO CERVINIA VELASCO" w:date="2016-05-24T12:26:00Z">
        <w:r w:rsidR="00B846B5">
          <w:rPr>
            <w:rFonts w:ascii="Times New Roman" w:hAnsi="Times New Roman"/>
            <w:sz w:val="24"/>
            <w:szCs w:val="24"/>
          </w:rPr>
          <w:t>in</w:t>
        </w:r>
      </w:ins>
      <w:r w:rsidR="009667D5" w:rsidRPr="009667D5">
        <w:rPr>
          <w:rFonts w:ascii="Times New Roman" w:hAnsi="Times New Roman"/>
          <w:sz w:val="24"/>
          <w:szCs w:val="24"/>
        </w:rPr>
        <w:t xml:space="preserve"> </w:t>
      </w:r>
      <w:r w:rsidR="009667D5">
        <w:rPr>
          <w:rFonts w:ascii="Times New Roman" w:hAnsi="Times New Roman"/>
          <w:sz w:val="24"/>
          <w:szCs w:val="24"/>
        </w:rPr>
        <w:t>Hiroshima Bay</w:t>
      </w:r>
      <w:r w:rsidR="00DB509A">
        <w:rPr>
          <w:rFonts w:ascii="Times New Roman" w:hAnsi="Times New Roman"/>
          <w:sz w:val="24"/>
          <w:szCs w:val="24"/>
        </w:rPr>
        <w:t xml:space="preserve"> </w:t>
      </w:r>
      <w:r w:rsidR="00604F10">
        <w:rPr>
          <w:rFonts w:ascii="Times New Roman" w:hAnsi="Times New Roman"/>
          <w:sz w:val="24"/>
          <w:szCs w:val="24"/>
        </w:rPr>
        <w:t>was</w:t>
      </w:r>
      <w:r w:rsidR="00DB509A">
        <w:rPr>
          <w:rFonts w:ascii="Times New Roman" w:hAnsi="Times New Roman"/>
          <w:sz w:val="24"/>
          <w:szCs w:val="24"/>
        </w:rPr>
        <w:t xml:space="preserve"> not a </w:t>
      </w:r>
      <w:r w:rsidR="00CA3055" w:rsidRPr="00675D1C">
        <w:rPr>
          <w:rFonts w:ascii="Times New Roman" w:hAnsi="Times New Roman"/>
          <w:sz w:val="24"/>
          <w:szCs w:val="24"/>
        </w:rPr>
        <w:t xml:space="preserve">restricting </w:t>
      </w:r>
      <w:r w:rsidR="00675D1C" w:rsidRPr="00675D1C">
        <w:rPr>
          <w:rFonts w:ascii="Times New Roman" w:hAnsi="Times New Roman"/>
          <w:sz w:val="24"/>
          <w:szCs w:val="24"/>
        </w:rPr>
        <w:t>factor</w:t>
      </w:r>
      <w:r w:rsidR="000D2E28">
        <w:rPr>
          <w:rFonts w:ascii="Times New Roman" w:hAnsi="Times New Roman"/>
          <w:sz w:val="24"/>
          <w:szCs w:val="24"/>
        </w:rPr>
        <w:t xml:space="preserve"> </w:t>
      </w:r>
      <w:r w:rsidR="00CA3055">
        <w:rPr>
          <w:rFonts w:ascii="Times New Roman" w:hAnsi="Times New Roman"/>
          <w:sz w:val="24"/>
          <w:szCs w:val="24"/>
        </w:rPr>
        <w:t xml:space="preserve">in the </w:t>
      </w:r>
      <w:r w:rsidR="00CA3055" w:rsidRPr="00CA3055">
        <w:rPr>
          <w:rFonts w:ascii="Times New Roman" w:hAnsi="Times New Roman"/>
          <w:sz w:val="24"/>
          <w:szCs w:val="24"/>
        </w:rPr>
        <w:t>classical grazing food chain</w:t>
      </w:r>
      <w:r w:rsidR="004440BF">
        <w:rPr>
          <w:rFonts w:ascii="Times New Roman" w:hAnsi="Times New Roman"/>
          <w:sz w:val="24"/>
          <w:szCs w:val="24"/>
        </w:rPr>
        <w:t>.</w:t>
      </w:r>
    </w:p>
    <w:p w14:paraId="79D6010E" w14:textId="4B27763C" w:rsidR="009E58F8" w:rsidRPr="0081704E" w:rsidRDefault="00B846B5" w:rsidP="00865C33">
      <w:pPr>
        <w:autoSpaceDE w:val="0"/>
        <w:autoSpaceDN w:val="0"/>
        <w:snapToGrid w:val="0"/>
        <w:ind w:firstLine="709"/>
        <w:outlineLvl w:val="0"/>
        <w:rPr>
          <w:rFonts w:ascii="Times New Roman" w:hAnsi="Times New Roman"/>
          <w:sz w:val="24"/>
          <w:szCs w:val="24"/>
        </w:rPr>
      </w:pPr>
      <w:ins w:id="178" w:author="MANALO CERVINIA VELASCO" w:date="2016-05-24T12:27:00Z">
        <w:r>
          <w:rPr>
            <w:rFonts w:ascii="Times New Roman" w:hAnsi="Times New Roman"/>
            <w:sz w:val="24"/>
            <w:szCs w:val="24"/>
          </w:rPr>
          <w:t xml:space="preserve">The </w:t>
        </w:r>
        <w:r w:rsidRPr="00C24183">
          <w:rPr>
            <w:rFonts w:ascii="Times New Roman" w:hAnsi="Times New Roman"/>
            <w:kern w:val="0"/>
            <w:sz w:val="24"/>
            <w:szCs w:val="24"/>
          </w:rPr>
          <w:t>mass</w:t>
        </w:r>
        <w:r>
          <w:rPr>
            <w:rFonts w:ascii="Times New Roman" w:hAnsi="Times New Roman"/>
            <w:kern w:val="0"/>
            <w:sz w:val="24"/>
            <w:szCs w:val="24"/>
          </w:rPr>
          <w:t>-</w:t>
        </w:r>
        <w:r w:rsidRPr="00C24183">
          <w:rPr>
            <w:rFonts w:ascii="Times New Roman" w:hAnsi="Times New Roman"/>
            <w:kern w:val="0"/>
            <w:sz w:val="24"/>
            <w:szCs w:val="24"/>
          </w:rPr>
          <w:t xml:space="preserve">balance </w:t>
        </w:r>
        <w:r>
          <w:rPr>
            <w:rFonts w:ascii="Times New Roman" w:hAnsi="Times New Roman"/>
            <w:kern w:val="0"/>
            <w:sz w:val="24"/>
            <w:szCs w:val="24"/>
          </w:rPr>
          <w:t xml:space="preserve">modeling </w:t>
        </w:r>
        <w:r w:rsidRPr="002D7949">
          <w:rPr>
            <w:rFonts w:ascii="Times New Roman" w:hAnsi="Times New Roman"/>
            <w:sz w:val="24"/>
            <w:szCs w:val="24"/>
          </w:rPr>
          <w:t xml:space="preserve">using </w:t>
        </w:r>
        <w:proofErr w:type="spellStart"/>
        <w:r>
          <w:rPr>
            <w:rFonts w:ascii="Times New Roman" w:hAnsi="Times New Roman"/>
            <w:kern w:val="0"/>
            <w:sz w:val="24"/>
            <w:szCs w:val="24"/>
          </w:rPr>
          <w:t>Ecopath</w:t>
        </w:r>
        <w:proofErr w:type="spellEnd"/>
        <w:r>
          <w:rPr>
            <w:rFonts w:ascii="Times New Roman" w:hAnsi="Times New Roman"/>
            <w:sz w:val="24"/>
            <w:szCs w:val="24"/>
          </w:rPr>
          <w:t xml:space="preserve"> have been introduced in last two decades f</w:t>
        </w:r>
      </w:ins>
      <w:r w:rsidR="00145ABE">
        <w:rPr>
          <w:rFonts w:ascii="Times New Roman" w:hAnsi="Times New Roman"/>
          <w:sz w:val="24"/>
          <w:szCs w:val="24"/>
        </w:rPr>
        <w:t xml:space="preserve">or the estimation of the </w:t>
      </w:r>
      <w:r w:rsidR="00936023" w:rsidRPr="00936023">
        <w:rPr>
          <w:rFonts w:ascii="Times New Roman" w:hAnsi="Times New Roman"/>
          <w:sz w:val="24"/>
          <w:szCs w:val="24"/>
        </w:rPr>
        <w:t xml:space="preserve">production potential </w:t>
      </w:r>
      <w:r w:rsidR="00936023">
        <w:rPr>
          <w:rFonts w:ascii="Times New Roman" w:hAnsi="Times New Roman"/>
          <w:sz w:val="24"/>
          <w:szCs w:val="24"/>
        </w:rPr>
        <w:t>of oyster</w:t>
      </w:r>
      <w:ins w:id="179" w:author="MANALO CERVINIA VELASCO" w:date="2016-05-24T12:27:00Z">
        <w:r>
          <w:rPr>
            <w:rFonts w:ascii="Times New Roman" w:hAnsi="Times New Roman"/>
            <w:sz w:val="24"/>
            <w:szCs w:val="24"/>
          </w:rPr>
          <w:t>s</w:t>
        </w:r>
      </w:ins>
      <w:r w:rsidR="00936023" w:rsidRPr="00936023">
        <w:rPr>
          <w:rFonts w:ascii="Times New Roman" w:hAnsi="Times New Roman"/>
          <w:sz w:val="24"/>
          <w:szCs w:val="24"/>
        </w:rPr>
        <w:t xml:space="preserve"> on a farm</w:t>
      </w:r>
      <w:r w:rsidR="0084353B">
        <w:rPr>
          <w:rFonts w:ascii="Times New Roman" w:hAnsi="Times New Roman"/>
          <w:sz w:val="24"/>
          <w:szCs w:val="24"/>
        </w:rPr>
        <w:t>.</w:t>
      </w:r>
      <w:r w:rsidR="00F740B7">
        <w:rPr>
          <w:rFonts w:ascii="Times New Roman" w:hAnsi="Times New Roman"/>
          <w:sz w:val="24"/>
          <w:szCs w:val="24"/>
        </w:rPr>
        <w:t xml:space="preserve"> </w:t>
      </w:r>
      <w:r w:rsidR="00213837">
        <w:rPr>
          <w:rFonts w:ascii="Times New Roman" w:hAnsi="Times New Roman"/>
          <w:sz w:val="24"/>
          <w:szCs w:val="24"/>
        </w:rPr>
        <w:t>In the</w:t>
      </w:r>
      <w:r w:rsidR="00574582" w:rsidRPr="00574582">
        <w:rPr>
          <w:rFonts w:ascii="Times New Roman" w:hAnsi="Times New Roman"/>
          <w:kern w:val="0"/>
          <w:sz w:val="24"/>
          <w:szCs w:val="24"/>
        </w:rPr>
        <w:t xml:space="preserve"> </w:t>
      </w:r>
      <w:r w:rsidR="00574582">
        <w:rPr>
          <w:rFonts w:ascii="Times New Roman" w:hAnsi="Times New Roman"/>
          <w:kern w:val="0"/>
          <w:sz w:val="24"/>
          <w:szCs w:val="24"/>
        </w:rPr>
        <w:t xml:space="preserve">modeling, </w:t>
      </w:r>
      <w:r w:rsidR="00F01814">
        <w:rPr>
          <w:rFonts w:ascii="Times New Roman" w:hAnsi="Times New Roman"/>
          <w:kern w:val="0"/>
          <w:sz w:val="24"/>
          <w:szCs w:val="24"/>
        </w:rPr>
        <w:t>t</w:t>
      </w:r>
      <w:r w:rsidR="00A80CD1" w:rsidRPr="00A80CD1">
        <w:rPr>
          <w:rFonts w:ascii="Times New Roman" w:hAnsi="Times New Roman"/>
          <w:kern w:val="0"/>
          <w:sz w:val="24"/>
          <w:szCs w:val="24"/>
        </w:rPr>
        <w:t xml:space="preserve">he ecological carrying capacity </w:t>
      </w:r>
      <w:r w:rsidR="00F01814">
        <w:rPr>
          <w:rFonts w:ascii="Times New Roman" w:hAnsi="Times New Roman"/>
          <w:kern w:val="0"/>
          <w:sz w:val="24"/>
          <w:szCs w:val="24"/>
        </w:rPr>
        <w:t xml:space="preserve">was used to evaluate </w:t>
      </w:r>
      <w:r w:rsidR="00A80CD1" w:rsidRPr="00A80CD1">
        <w:rPr>
          <w:rFonts w:ascii="Times New Roman" w:hAnsi="Times New Roman"/>
          <w:kern w:val="0"/>
          <w:sz w:val="24"/>
          <w:szCs w:val="24"/>
        </w:rPr>
        <w:t>the level of farm development beyond which ecological impacts</w:t>
      </w:r>
      <w:r w:rsidR="00FE27AC">
        <w:rPr>
          <w:rFonts w:ascii="Times New Roman" w:hAnsi="Times New Roman"/>
          <w:kern w:val="0"/>
          <w:sz w:val="24"/>
          <w:szCs w:val="24"/>
        </w:rPr>
        <w:t xml:space="preserve"> of farming become unacceptable</w:t>
      </w:r>
      <w:r w:rsidR="00667B23">
        <w:rPr>
          <w:rFonts w:ascii="Times New Roman" w:hAnsi="Times New Roman"/>
          <w:kern w:val="0"/>
          <w:sz w:val="24"/>
          <w:szCs w:val="24"/>
        </w:rPr>
        <w:t xml:space="preserve"> </w:t>
      </w:r>
      <w:r w:rsidR="00E75EF4">
        <w:rPr>
          <w:rFonts w:ascii="Times New Roman" w:hAnsi="Times New Roman"/>
          <w:sz w:val="24"/>
          <w:szCs w:val="24"/>
        </w:rPr>
        <w:t>[2</w:t>
      </w:r>
      <w:r w:rsidR="00817F18">
        <w:rPr>
          <w:rFonts w:ascii="Times New Roman" w:hAnsi="Times New Roman"/>
          <w:sz w:val="24"/>
          <w:szCs w:val="24"/>
        </w:rPr>
        <w:t>5</w:t>
      </w:r>
      <w:r w:rsidR="00E75EF4">
        <w:rPr>
          <w:rFonts w:ascii="Times New Roman" w:hAnsi="Times New Roman"/>
          <w:sz w:val="24"/>
          <w:szCs w:val="24"/>
        </w:rPr>
        <w:t>]</w:t>
      </w:r>
      <w:r w:rsidR="00B14B6A">
        <w:rPr>
          <w:rFonts w:ascii="Times New Roman" w:hAnsi="Times New Roman"/>
          <w:kern w:val="0"/>
          <w:sz w:val="24"/>
          <w:szCs w:val="24"/>
        </w:rPr>
        <w:t xml:space="preserve">. </w:t>
      </w:r>
      <w:r w:rsidR="00EC4454">
        <w:rPr>
          <w:rFonts w:ascii="Times New Roman" w:hAnsi="Times New Roman"/>
          <w:kern w:val="0"/>
          <w:sz w:val="24"/>
          <w:szCs w:val="24"/>
        </w:rPr>
        <w:t xml:space="preserve">Reference </w:t>
      </w:r>
      <w:r w:rsidR="00EC4454">
        <w:rPr>
          <w:rFonts w:ascii="Times New Roman" w:hAnsi="Times New Roman"/>
          <w:sz w:val="24"/>
          <w:szCs w:val="24"/>
        </w:rPr>
        <w:t>[8]</w:t>
      </w:r>
      <w:r w:rsidR="00A87D1E">
        <w:rPr>
          <w:rFonts w:ascii="Times New Roman" w:hAnsi="Times New Roman"/>
          <w:kern w:val="0"/>
          <w:sz w:val="24"/>
          <w:szCs w:val="24"/>
        </w:rPr>
        <w:t xml:space="preserve"> </w:t>
      </w:r>
      <w:r w:rsidR="00E84DED">
        <w:rPr>
          <w:rFonts w:ascii="Times New Roman" w:hAnsi="Times New Roman"/>
          <w:kern w:val="0"/>
          <w:sz w:val="24"/>
          <w:szCs w:val="24"/>
        </w:rPr>
        <w:t xml:space="preserve">estimated the </w:t>
      </w:r>
      <w:r w:rsidR="00E84DED" w:rsidRPr="00350093">
        <w:rPr>
          <w:rFonts w:ascii="Times New Roman" w:hAnsi="Times New Roman"/>
          <w:kern w:val="0"/>
          <w:sz w:val="24"/>
          <w:szCs w:val="24"/>
        </w:rPr>
        <w:t>ecological carrying</w:t>
      </w:r>
      <w:r w:rsidR="00E84DED">
        <w:rPr>
          <w:rFonts w:ascii="Times New Roman" w:hAnsi="Times New Roman"/>
          <w:kern w:val="0"/>
          <w:sz w:val="24"/>
          <w:szCs w:val="24"/>
        </w:rPr>
        <w:t xml:space="preserve"> </w:t>
      </w:r>
      <w:r w:rsidR="00E84DED" w:rsidRPr="00A80CD1">
        <w:rPr>
          <w:rFonts w:ascii="Times New Roman" w:hAnsi="Times New Roman"/>
          <w:kern w:val="0"/>
          <w:sz w:val="24"/>
          <w:szCs w:val="24"/>
        </w:rPr>
        <w:t>capacity</w:t>
      </w:r>
      <w:r w:rsidR="001846AE">
        <w:rPr>
          <w:rFonts w:ascii="Times New Roman" w:hAnsi="Times New Roman"/>
          <w:kern w:val="0"/>
          <w:sz w:val="24"/>
          <w:szCs w:val="24"/>
        </w:rPr>
        <w:t xml:space="preserve"> in </w:t>
      </w:r>
      <w:r w:rsidR="000F4DC8">
        <w:rPr>
          <w:rFonts w:ascii="Times New Roman" w:hAnsi="Times New Roman"/>
          <w:kern w:val="0"/>
          <w:sz w:val="24"/>
          <w:szCs w:val="24"/>
        </w:rPr>
        <w:t>barrier-</w:t>
      </w:r>
      <w:r w:rsidR="00FE06BE" w:rsidRPr="00E51331">
        <w:rPr>
          <w:rFonts w:ascii="Times New Roman" w:hAnsi="Times New Roman"/>
          <w:kern w:val="0"/>
          <w:sz w:val="24"/>
          <w:szCs w:val="24"/>
        </w:rPr>
        <w:t xml:space="preserve">beach lagoons </w:t>
      </w:r>
      <w:r w:rsidR="008F62B9">
        <w:rPr>
          <w:rFonts w:ascii="Times New Roman" w:hAnsi="Times New Roman"/>
          <w:kern w:val="0"/>
          <w:sz w:val="24"/>
          <w:szCs w:val="24"/>
        </w:rPr>
        <w:t>(</w:t>
      </w:r>
      <w:r w:rsidR="001C7645">
        <w:rPr>
          <w:rFonts w:ascii="Times New Roman" w:hAnsi="Times New Roman"/>
          <w:kern w:val="0"/>
          <w:sz w:val="24"/>
          <w:szCs w:val="24"/>
        </w:rPr>
        <w:t xml:space="preserve">area: </w:t>
      </w:r>
      <w:r w:rsidR="008F62B9">
        <w:rPr>
          <w:rFonts w:ascii="Times New Roman" w:hAnsi="Times New Roman"/>
          <w:kern w:val="0"/>
          <w:sz w:val="24"/>
          <w:szCs w:val="24"/>
        </w:rPr>
        <w:t>1.5-7.8 km</w:t>
      </w:r>
      <w:r w:rsidR="008F62B9" w:rsidRPr="008F62B9">
        <w:rPr>
          <w:rFonts w:ascii="Times New Roman" w:hAnsi="Times New Roman"/>
          <w:kern w:val="0"/>
          <w:sz w:val="24"/>
          <w:szCs w:val="24"/>
          <w:vertAlign w:val="superscript"/>
        </w:rPr>
        <w:t>2</w:t>
      </w:r>
      <w:r w:rsidR="008F62B9">
        <w:rPr>
          <w:rFonts w:ascii="Times New Roman" w:hAnsi="Times New Roman"/>
          <w:kern w:val="0"/>
          <w:sz w:val="24"/>
          <w:szCs w:val="24"/>
        </w:rPr>
        <w:t xml:space="preserve">) </w:t>
      </w:r>
      <w:r w:rsidR="00A64531">
        <w:rPr>
          <w:rFonts w:ascii="Times New Roman" w:hAnsi="Times New Roman"/>
          <w:kern w:val="0"/>
          <w:sz w:val="24"/>
          <w:szCs w:val="24"/>
        </w:rPr>
        <w:t xml:space="preserve">of </w:t>
      </w:r>
      <w:r w:rsidR="00FE06BE" w:rsidRPr="00E51331">
        <w:rPr>
          <w:rFonts w:ascii="Times New Roman" w:hAnsi="Times New Roman"/>
          <w:kern w:val="0"/>
          <w:sz w:val="24"/>
          <w:szCs w:val="24"/>
        </w:rPr>
        <w:t>the southern shore of Rhode Island</w:t>
      </w:r>
      <w:r w:rsidR="006573BC">
        <w:rPr>
          <w:rFonts w:ascii="Times New Roman" w:hAnsi="Times New Roman"/>
          <w:kern w:val="0"/>
          <w:sz w:val="24"/>
          <w:szCs w:val="24"/>
        </w:rPr>
        <w:t xml:space="preserve">. </w:t>
      </w:r>
      <w:r w:rsidR="005B5573">
        <w:rPr>
          <w:rFonts w:ascii="Times New Roman" w:hAnsi="Times New Roman"/>
          <w:kern w:val="0"/>
          <w:sz w:val="24"/>
          <w:szCs w:val="24"/>
        </w:rPr>
        <w:t xml:space="preserve">They showed that </w:t>
      </w:r>
      <w:r w:rsidR="00126F9E">
        <w:rPr>
          <w:rFonts w:ascii="Times New Roman" w:hAnsi="Times New Roman"/>
          <w:kern w:val="0"/>
          <w:sz w:val="24"/>
          <w:szCs w:val="24"/>
        </w:rPr>
        <w:t>farm</w:t>
      </w:r>
      <w:r w:rsidR="00880917" w:rsidRPr="00E51331">
        <w:rPr>
          <w:rFonts w:ascii="Times New Roman" w:hAnsi="Times New Roman"/>
          <w:kern w:val="0"/>
          <w:sz w:val="24"/>
          <w:szCs w:val="24"/>
        </w:rPr>
        <w:t xml:space="preserve">ed oyster </w:t>
      </w:r>
      <w:r w:rsidR="006768DD">
        <w:rPr>
          <w:rFonts w:ascii="Times New Roman" w:hAnsi="Times New Roman"/>
          <w:kern w:val="0"/>
          <w:sz w:val="24"/>
          <w:szCs w:val="24"/>
        </w:rPr>
        <w:t xml:space="preserve">biomass </w:t>
      </w:r>
      <w:r w:rsidR="009E7E18">
        <w:rPr>
          <w:rFonts w:ascii="Times New Roman" w:hAnsi="Times New Roman"/>
          <w:kern w:val="0"/>
          <w:sz w:val="24"/>
          <w:szCs w:val="24"/>
        </w:rPr>
        <w:t>was</w:t>
      </w:r>
      <w:r w:rsidR="006768DD">
        <w:rPr>
          <w:rFonts w:ascii="Times New Roman" w:hAnsi="Times New Roman"/>
          <w:kern w:val="0"/>
          <w:sz w:val="24"/>
          <w:szCs w:val="24"/>
        </w:rPr>
        <w:t xml:space="preserve"> currently at 0.233 </w:t>
      </w:r>
      <w:proofErr w:type="spellStart"/>
      <w:r w:rsidR="006768DD">
        <w:rPr>
          <w:rFonts w:ascii="Times New Roman" w:hAnsi="Times New Roman"/>
          <w:kern w:val="0"/>
          <w:sz w:val="24"/>
          <w:szCs w:val="24"/>
        </w:rPr>
        <w:t>g</w:t>
      </w:r>
      <w:r w:rsidR="00880917" w:rsidRPr="00E51331">
        <w:rPr>
          <w:rFonts w:ascii="Times New Roman" w:hAnsi="Times New Roman"/>
          <w:kern w:val="0"/>
          <w:sz w:val="24"/>
          <w:szCs w:val="24"/>
        </w:rPr>
        <w:t>DW</w:t>
      </w:r>
      <w:proofErr w:type="spellEnd"/>
      <w:r w:rsidR="006768DD">
        <w:rPr>
          <w:rFonts w:ascii="Times New Roman" w:hAnsi="Times New Roman"/>
          <w:kern w:val="0"/>
          <w:sz w:val="24"/>
          <w:szCs w:val="24"/>
        </w:rPr>
        <w:t>/</w:t>
      </w:r>
      <w:r w:rsidR="00880917" w:rsidRPr="00E51331">
        <w:rPr>
          <w:rFonts w:ascii="Times New Roman" w:hAnsi="Times New Roman"/>
          <w:kern w:val="0"/>
          <w:sz w:val="24"/>
          <w:szCs w:val="24"/>
        </w:rPr>
        <w:t>m</w:t>
      </w:r>
      <w:r w:rsidR="00880917" w:rsidRPr="006768DD">
        <w:rPr>
          <w:rFonts w:ascii="Times New Roman" w:hAnsi="Times New Roman"/>
          <w:kern w:val="0"/>
          <w:sz w:val="24"/>
          <w:szCs w:val="24"/>
          <w:vertAlign w:val="superscript"/>
        </w:rPr>
        <w:t>2</w:t>
      </w:r>
      <w:r w:rsidR="00880917" w:rsidRPr="00E51331">
        <w:rPr>
          <w:rFonts w:ascii="Times New Roman" w:hAnsi="Times New Roman"/>
          <w:kern w:val="0"/>
          <w:sz w:val="24"/>
          <w:szCs w:val="24"/>
        </w:rPr>
        <w:t xml:space="preserve"> and could increase 62 times this value without exceeding the ecologi</w:t>
      </w:r>
      <w:r w:rsidR="00E0729D">
        <w:rPr>
          <w:rFonts w:ascii="Times New Roman" w:hAnsi="Times New Roman"/>
          <w:kern w:val="0"/>
          <w:sz w:val="24"/>
          <w:szCs w:val="24"/>
        </w:rPr>
        <w:t xml:space="preserve">cal carrying capacity to 14.5 </w:t>
      </w:r>
      <w:proofErr w:type="spellStart"/>
      <w:r w:rsidR="00E0729D">
        <w:rPr>
          <w:rFonts w:ascii="Times New Roman" w:hAnsi="Times New Roman"/>
          <w:kern w:val="0"/>
          <w:sz w:val="24"/>
          <w:szCs w:val="24"/>
        </w:rPr>
        <w:t>g</w:t>
      </w:r>
      <w:r w:rsidR="00880917" w:rsidRPr="00E51331">
        <w:rPr>
          <w:rFonts w:ascii="Times New Roman" w:hAnsi="Times New Roman"/>
          <w:kern w:val="0"/>
          <w:sz w:val="24"/>
          <w:szCs w:val="24"/>
        </w:rPr>
        <w:t>DW</w:t>
      </w:r>
      <w:proofErr w:type="spellEnd"/>
      <w:r w:rsidR="00E0729D">
        <w:rPr>
          <w:rFonts w:ascii="Times New Roman" w:hAnsi="Times New Roman"/>
          <w:kern w:val="0"/>
          <w:sz w:val="24"/>
          <w:szCs w:val="24"/>
        </w:rPr>
        <w:t>/</w:t>
      </w:r>
      <w:r w:rsidR="00880917" w:rsidRPr="00E51331">
        <w:rPr>
          <w:rFonts w:ascii="Times New Roman" w:hAnsi="Times New Roman"/>
          <w:kern w:val="0"/>
          <w:sz w:val="24"/>
          <w:szCs w:val="24"/>
        </w:rPr>
        <w:t>m</w:t>
      </w:r>
      <w:r w:rsidR="00880917" w:rsidRPr="00E0729D">
        <w:rPr>
          <w:rFonts w:ascii="Times New Roman" w:hAnsi="Times New Roman"/>
          <w:kern w:val="0"/>
          <w:sz w:val="24"/>
          <w:szCs w:val="24"/>
          <w:vertAlign w:val="superscript"/>
        </w:rPr>
        <w:t>2</w:t>
      </w:r>
      <w:r w:rsidR="00E0729D">
        <w:rPr>
          <w:rFonts w:ascii="Times New Roman" w:hAnsi="Times New Roman"/>
          <w:kern w:val="0"/>
          <w:sz w:val="24"/>
          <w:szCs w:val="24"/>
        </w:rPr>
        <w:t>.</w:t>
      </w:r>
      <w:r w:rsidR="00B749A1">
        <w:rPr>
          <w:rFonts w:ascii="Times New Roman" w:hAnsi="Times New Roman"/>
          <w:kern w:val="0"/>
          <w:sz w:val="24"/>
          <w:szCs w:val="24"/>
        </w:rPr>
        <w:t xml:space="preserve"> In the </w:t>
      </w:r>
      <w:r w:rsidR="00F7489F">
        <w:rPr>
          <w:rFonts w:ascii="Times New Roman" w:hAnsi="Times New Roman"/>
          <w:kern w:val="0"/>
          <w:sz w:val="24"/>
          <w:szCs w:val="24"/>
        </w:rPr>
        <w:lastRenderedPageBreak/>
        <w:t xml:space="preserve">larger </w:t>
      </w:r>
      <w:r w:rsidR="001C5C01" w:rsidRPr="00E51331">
        <w:rPr>
          <w:rFonts w:ascii="Times New Roman" w:hAnsi="Times New Roman"/>
          <w:kern w:val="0"/>
          <w:sz w:val="24"/>
          <w:szCs w:val="24"/>
        </w:rPr>
        <w:t>Narragansett Bay</w:t>
      </w:r>
      <w:r w:rsidR="00487C26">
        <w:rPr>
          <w:rFonts w:ascii="Times New Roman" w:hAnsi="Times New Roman"/>
          <w:kern w:val="0"/>
          <w:sz w:val="24"/>
          <w:szCs w:val="24"/>
        </w:rPr>
        <w:t xml:space="preserve"> </w:t>
      </w:r>
      <w:r w:rsidR="001C5C01" w:rsidRPr="00E51331">
        <w:rPr>
          <w:rFonts w:ascii="Times New Roman" w:hAnsi="Times New Roman"/>
          <w:kern w:val="0"/>
          <w:sz w:val="24"/>
          <w:szCs w:val="24"/>
        </w:rPr>
        <w:t>(355</w:t>
      </w:r>
      <w:r w:rsidR="0049338C">
        <w:rPr>
          <w:rFonts w:ascii="Times New Roman" w:hAnsi="Times New Roman"/>
          <w:kern w:val="0"/>
          <w:sz w:val="24"/>
          <w:szCs w:val="24"/>
        </w:rPr>
        <w:t xml:space="preserve"> </w:t>
      </w:r>
      <w:r w:rsidR="001C5C01" w:rsidRPr="00E51331">
        <w:rPr>
          <w:rFonts w:ascii="Times New Roman" w:hAnsi="Times New Roman"/>
          <w:kern w:val="0"/>
          <w:sz w:val="24"/>
          <w:szCs w:val="24"/>
        </w:rPr>
        <w:t>km</w:t>
      </w:r>
      <w:r w:rsidR="001C5C01" w:rsidRPr="0049338C">
        <w:rPr>
          <w:rFonts w:ascii="Times New Roman" w:hAnsi="Times New Roman"/>
          <w:kern w:val="0"/>
          <w:sz w:val="24"/>
          <w:szCs w:val="24"/>
          <w:vertAlign w:val="superscript"/>
        </w:rPr>
        <w:t>2</w:t>
      </w:r>
      <w:r w:rsidR="001C5C01" w:rsidRPr="00E51331">
        <w:rPr>
          <w:rFonts w:ascii="Times New Roman" w:hAnsi="Times New Roman"/>
          <w:kern w:val="0"/>
          <w:sz w:val="24"/>
          <w:szCs w:val="24"/>
        </w:rPr>
        <w:t xml:space="preserve">) </w:t>
      </w:r>
      <w:r w:rsidR="002D31E9">
        <w:rPr>
          <w:rFonts w:ascii="Times New Roman" w:hAnsi="Times New Roman"/>
          <w:kern w:val="0"/>
          <w:sz w:val="24"/>
          <w:szCs w:val="24"/>
        </w:rPr>
        <w:t>of</w:t>
      </w:r>
      <w:r w:rsidR="001C5C01">
        <w:rPr>
          <w:rFonts w:ascii="Times New Roman" w:hAnsi="Times New Roman"/>
          <w:kern w:val="0"/>
          <w:sz w:val="24"/>
          <w:szCs w:val="24"/>
        </w:rPr>
        <w:t xml:space="preserve"> </w:t>
      </w:r>
      <w:r w:rsidR="001C5C01" w:rsidRPr="00E51331">
        <w:rPr>
          <w:rFonts w:ascii="Times New Roman" w:hAnsi="Times New Roman"/>
          <w:kern w:val="0"/>
          <w:sz w:val="24"/>
          <w:szCs w:val="24"/>
        </w:rPr>
        <w:t>Rhode Island</w:t>
      </w:r>
      <w:r w:rsidR="001C5C01">
        <w:rPr>
          <w:rFonts w:ascii="Times New Roman" w:hAnsi="Times New Roman"/>
          <w:kern w:val="0"/>
          <w:sz w:val="24"/>
          <w:szCs w:val="24"/>
        </w:rPr>
        <w:t xml:space="preserve">, </w:t>
      </w:r>
      <w:r w:rsidR="005C7AB5">
        <w:rPr>
          <w:rFonts w:ascii="Times New Roman" w:hAnsi="Times New Roman"/>
          <w:kern w:val="0"/>
          <w:sz w:val="24"/>
          <w:szCs w:val="24"/>
        </w:rPr>
        <w:t>the farmed</w:t>
      </w:r>
      <w:r w:rsidR="005C7AB5" w:rsidRPr="005C7AB5">
        <w:rPr>
          <w:rFonts w:ascii="Times New Roman" w:hAnsi="Times New Roman"/>
          <w:kern w:val="0"/>
          <w:sz w:val="24"/>
          <w:szCs w:val="24"/>
        </w:rPr>
        <w:t xml:space="preserve"> oyster biomass </w:t>
      </w:r>
      <w:r w:rsidR="005C7AB5">
        <w:rPr>
          <w:rFonts w:ascii="Times New Roman" w:hAnsi="Times New Roman"/>
          <w:kern w:val="0"/>
          <w:sz w:val="24"/>
          <w:szCs w:val="24"/>
        </w:rPr>
        <w:t>was</w:t>
      </w:r>
      <w:r w:rsidR="005C7AB5" w:rsidRPr="005C7AB5">
        <w:rPr>
          <w:rFonts w:ascii="Times New Roman" w:hAnsi="Times New Roman"/>
          <w:kern w:val="0"/>
          <w:sz w:val="24"/>
          <w:szCs w:val="24"/>
        </w:rPr>
        <w:t xml:space="preserve"> currently at</w:t>
      </w:r>
      <w:r w:rsidR="005C7AB5">
        <w:rPr>
          <w:rFonts w:ascii="Times New Roman" w:hAnsi="Times New Roman"/>
          <w:kern w:val="0"/>
          <w:sz w:val="24"/>
          <w:szCs w:val="24"/>
        </w:rPr>
        <w:t xml:space="preserve"> </w:t>
      </w:r>
      <w:r w:rsidR="005C7AB5" w:rsidRPr="00F130BF">
        <w:rPr>
          <w:rFonts w:ascii="Times New Roman" w:hAnsi="Times New Roman"/>
          <w:kern w:val="0"/>
          <w:sz w:val="24"/>
          <w:szCs w:val="24"/>
        </w:rPr>
        <w:t>0.0095</w:t>
      </w:r>
      <w:r w:rsidR="005C7AB5">
        <w:rPr>
          <w:rFonts w:ascii="Times New Roman" w:hAnsi="Times New Roman"/>
          <w:kern w:val="0"/>
          <w:sz w:val="24"/>
          <w:szCs w:val="24"/>
        </w:rPr>
        <w:t xml:space="preserve"> </w:t>
      </w:r>
      <w:proofErr w:type="spellStart"/>
      <w:r w:rsidR="005C7AB5" w:rsidRPr="00F130BF">
        <w:rPr>
          <w:rFonts w:ascii="Times New Roman" w:hAnsi="Times New Roman"/>
          <w:kern w:val="0"/>
          <w:sz w:val="24"/>
          <w:szCs w:val="24"/>
        </w:rPr>
        <w:t>gDW</w:t>
      </w:r>
      <w:proofErr w:type="spellEnd"/>
      <w:r w:rsidR="005C7AB5">
        <w:rPr>
          <w:rFonts w:ascii="Times New Roman" w:hAnsi="Times New Roman"/>
          <w:kern w:val="0"/>
          <w:sz w:val="24"/>
          <w:szCs w:val="24"/>
        </w:rPr>
        <w:t>/</w:t>
      </w:r>
      <w:r w:rsidR="005C7AB5" w:rsidRPr="00F130BF">
        <w:rPr>
          <w:rFonts w:ascii="Times New Roman" w:hAnsi="Times New Roman"/>
          <w:kern w:val="0"/>
          <w:sz w:val="24"/>
          <w:szCs w:val="24"/>
        </w:rPr>
        <w:t>m</w:t>
      </w:r>
      <w:r w:rsidR="005C7AB5" w:rsidRPr="005C7AB5">
        <w:rPr>
          <w:rFonts w:ascii="Times New Roman" w:hAnsi="Times New Roman"/>
          <w:kern w:val="0"/>
          <w:sz w:val="24"/>
          <w:szCs w:val="24"/>
          <w:vertAlign w:val="superscript"/>
        </w:rPr>
        <w:t>2</w:t>
      </w:r>
      <w:r w:rsidR="005C7AB5" w:rsidRPr="00F130BF">
        <w:rPr>
          <w:rFonts w:ascii="Times New Roman" w:hAnsi="Times New Roman"/>
          <w:kern w:val="0"/>
          <w:sz w:val="24"/>
          <w:szCs w:val="24"/>
        </w:rPr>
        <w:t xml:space="preserve"> and could be increased 625 times to 5.93</w:t>
      </w:r>
      <w:r w:rsidR="005C7AB5">
        <w:rPr>
          <w:rFonts w:ascii="Times New Roman" w:hAnsi="Times New Roman"/>
          <w:kern w:val="0"/>
          <w:sz w:val="24"/>
          <w:szCs w:val="24"/>
        </w:rPr>
        <w:t xml:space="preserve"> </w:t>
      </w:r>
      <w:proofErr w:type="spellStart"/>
      <w:r w:rsidR="005C7AB5" w:rsidRPr="00F130BF">
        <w:rPr>
          <w:rFonts w:ascii="Times New Roman" w:hAnsi="Times New Roman"/>
          <w:kern w:val="0"/>
          <w:sz w:val="24"/>
          <w:szCs w:val="24"/>
        </w:rPr>
        <w:t>gDW</w:t>
      </w:r>
      <w:proofErr w:type="spellEnd"/>
      <w:r w:rsidR="005C7AB5">
        <w:rPr>
          <w:rFonts w:ascii="Times New Roman" w:hAnsi="Times New Roman"/>
          <w:kern w:val="0"/>
          <w:sz w:val="24"/>
          <w:szCs w:val="24"/>
        </w:rPr>
        <w:t>/</w:t>
      </w:r>
      <w:r w:rsidR="005C7AB5" w:rsidRPr="00F130BF">
        <w:rPr>
          <w:rFonts w:ascii="Times New Roman" w:hAnsi="Times New Roman"/>
          <w:kern w:val="0"/>
          <w:sz w:val="24"/>
          <w:szCs w:val="24"/>
        </w:rPr>
        <w:t>m</w:t>
      </w:r>
      <w:r w:rsidR="005C7AB5" w:rsidRPr="005C7AB5">
        <w:rPr>
          <w:rFonts w:ascii="Times New Roman" w:hAnsi="Times New Roman"/>
          <w:kern w:val="0"/>
          <w:sz w:val="24"/>
          <w:szCs w:val="24"/>
          <w:vertAlign w:val="superscript"/>
        </w:rPr>
        <w:t>2</w:t>
      </w:r>
      <w:r w:rsidR="005C7AB5" w:rsidRPr="00F130BF">
        <w:rPr>
          <w:rFonts w:ascii="Times New Roman" w:hAnsi="Times New Roman"/>
          <w:kern w:val="0"/>
          <w:sz w:val="24"/>
          <w:szCs w:val="24"/>
        </w:rPr>
        <w:t xml:space="preserve"> without exceeding </w:t>
      </w:r>
      <w:r w:rsidR="005C7AB5">
        <w:rPr>
          <w:rFonts w:ascii="Times New Roman" w:hAnsi="Times New Roman"/>
          <w:kern w:val="0"/>
          <w:sz w:val="24"/>
          <w:szCs w:val="24"/>
        </w:rPr>
        <w:t>its</w:t>
      </w:r>
      <w:r w:rsidR="005C7AB5" w:rsidRPr="00E51331">
        <w:rPr>
          <w:rFonts w:ascii="Times New Roman" w:hAnsi="Times New Roman"/>
          <w:kern w:val="0"/>
          <w:sz w:val="24"/>
          <w:szCs w:val="24"/>
        </w:rPr>
        <w:t xml:space="preserve"> capacity</w:t>
      </w:r>
      <w:r w:rsidR="00BF28F6">
        <w:rPr>
          <w:rFonts w:ascii="Times New Roman" w:hAnsi="Times New Roman"/>
          <w:kern w:val="0"/>
          <w:sz w:val="24"/>
          <w:szCs w:val="24"/>
        </w:rPr>
        <w:t xml:space="preserve"> </w:t>
      </w:r>
      <w:r w:rsidR="00FF37FE">
        <w:rPr>
          <w:rFonts w:ascii="Times New Roman" w:hAnsi="Times New Roman"/>
          <w:sz w:val="24"/>
          <w:szCs w:val="24"/>
        </w:rPr>
        <w:t>[9]</w:t>
      </w:r>
      <w:r w:rsidR="00293C2D">
        <w:rPr>
          <w:rFonts w:ascii="Times New Roman" w:hAnsi="Times New Roman"/>
          <w:kern w:val="0"/>
          <w:sz w:val="24"/>
          <w:szCs w:val="24"/>
        </w:rPr>
        <w:t>.</w:t>
      </w:r>
      <w:r w:rsidR="0034579C">
        <w:rPr>
          <w:rFonts w:ascii="Times New Roman" w:hAnsi="Times New Roman"/>
          <w:kern w:val="0"/>
          <w:sz w:val="24"/>
          <w:szCs w:val="24"/>
        </w:rPr>
        <w:t xml:space="preserve"> </w:t>
      </w:r>
      <w:r w:rsidR="002049CA">
        <w:rPr>
          <w:rFonts w:ascii="Times New Roman" w:hAnsi="Times New Roman"/>
          <w:kern w:val="0"/>
          <w:sz w:val="24"/>
          <w:szCs w:val="24"/>
        </w:rPr>
        <w:t xml:space="preserve">In the </w:t>
      </w:r>
      <w:r w:rsidR="00FA22E2">
        <w:rPr>
          <w:rFonts w:ascii="Times New Roman" w:hAnsi="Times New Roman"/>
          <w:kern w:val="0"/>
          <w:sz w:val="24"/>
          <w:szCs w:val="24"/>
        </w:rPr>
        <w:t xml:space="preserve">case of the </w:t>
      </w:r>
      <w:r w:rsidR="002049CA">
        <w:rPr>
          <w:rFonts w:ascii="Times New Roman" w:hAnsi="Times New Roman"/>
          <w:kern w:val="0"/>
          <w:sz w:val="24"/>
          <w:szCs w:val="24"/>
        </w:rPr>
        <w:t>Hiroshima Bay (</w:t>
      </w:r>
      <w:r w:rsidR="00E261B1">
        <w:rPr>
          <w:rFonts w:ascii="Times New Roman" w:hAnsi="Times New Roman"/>
          <w:kern w:val="0"/>
          <w:sz w:val="24"/>
          <w:szCs w:val="24"/>
        </w:rPr>
        <w:t xml:space="preserve">ca. </w:t>
      </w:r>
      <w:r w:rsidR="004F64E3">
        <w:rPr>
          <w:rFonts w:ascii="Times New Roman" w:hAnsi="Times New Roman"/>
          <w:kern w:val="0"/>
          <w:sz w:val="24"/>
          <w:szCs w:val="24"/>
        </w:rPr>
        <w:t>0.023</w:t>
      </w:r>
      <w:r w:rsidR="004F64E3" w:rsidRPr="004F64E3">
        <w:rPr>
          <w:rFonts w:ascii="Times New Roman" w:hAnsi="Times New Roman"/>
          <w:kern w:val="0"/>
          <w:sz w:val="24"/>
          <w:szCs w:val="24"/>
        </w:rPr>
        <w:t xml:space="preserve"> </w:t>
      </w:r>
      <w:proofErr w:type="spellStart"/>
      <w:r w:rsidR="004F64E3">
        <w:rPr>
          <w:rFonts w:ascii="Times New Roman" w:hAnsi="Times New Roman"/>
          <w:kern w:val="0"/>
          <w:sz w:val="24"/>
          <w:szCs w:val="24"/>
        </w:rPr>
        <w:t>g</w:t>
      </w:r>
      <w:r w:rsidR="004F64E3" w:rsidRPr="00E51331">
        <w:rPr>
          <w:rFonts w:ascii="Times New Roman" w:hAnsi="Times New Roman"/>
          <w:kern w:val="0"/>
          <w:sz w:val="24"/>
          <w:szCs w:val="24"/>
        </w:rPr>
        <w:t>DW</w:t>
      </w:r>
      <w:proofErr w:type="spellEnd"/>
      <w:r w:rsidR="004F64E3">
        <w:rPr>
          <w:rFonts w:ascii="Times New Roman" w:hAnsi="Times New Roman"/>
          <w:kern w:val="0"/>
          <w:sz w:val="24"/>
          <w:szCs w:val="24"/>
        </w:rPr>
        <w:t>/</w:t>
      </w:r>
      <w:r w:rsidR="004F64E3" w:rsidRPr="00E51331">
        <w:rPr>
          <w:rFonts w:ascii="Times New Roman" w:hAnsi="Times New Roman"/>
          <w:kern w:val="0"/>
          <w:sz w:val="24"/>
          <w:szCs w:val="24"/>
        </w:rPr>
        <w:t>m</w:t>
      </w:r>
      <w:r w:rsidR="004F64E3" w:rsidRPr="006768DD">
        <w:rPr>
          <w:rFonts w:ascii="Times New Roman" w:hAnsi="Times New Roman"/>
          <w:kern w:val="0"/>
          <w:sz w:val="24"/>
          <w:szCs w:val="24"/>
          <w:vertAlign w:val="superscript"/>
        </w:rPr>
        <w:t>2</w:t>
      </w:r>
      <w:r w:rsidR="001D6B46">
        <w:rPr>
          <w:rFonts w:ascii="Times New Roman" w:hAnsi="Times New Roman"/>
          <w:kern w:val="0"/>
          <w:sz w:val="24"/>
          <w:szCs w:val="24"/>
        </w:rPr>
        <w:t xml:space="preserve">, </w:t>
      </w:r>
      <w:r w:rsidR="00DF7401">
        <w:rPr>
          <w:rFonts w:ascii="Times New Roman" w:hAnsi="Times New Roman"/>
          <w:kern w:val="0"/>
          <w:sz w:val="24"/>
          <w:szCs w:val="24"/>
        </w:rPr>
        <w:t>410</w:t>
      </w:r>
      <w:r w:rsidR="00E324C0">
        <w:rPr>
          <w:rFonts w:ascii="Times New Roman" w:hAnsi="Times New Roman"/>
          <w:kern w:val="0"/>
          <w:sz w:val="24"/>
          <w:szCs w:val="24"/>
        </w:rPr>
        <w:t xml:space="preserve"> </w:t>
      </w:r>
      <w:r w:rsidR="001D6B46" w:rsidRPr="00E51331">
        <w:rPr>
          <w:rFonts w:ascii="Times New Roman" w:hAnsi="Times New Roman"/>
          <w:kern w:val="0"/>
          <w:sz w:val="24"/>
          <w:szCs w:val="24"/>
        </w:rPr>
        <w:t>km</w:t>
      </w:r>
      <w:r w:rsidR="001D6B46" w:rsidRPr="0049338C">
        <w:rPr>
          <w:rFonts w:ascii="Times New Roman" w:hAnsi="Times New Roman"/>
          <w:kern w:val="0"/>
          <w:sz w:val="24"/>
          <w:szCs w:val="24"/>
          <w:vertAlign w:val="superscript"/>
        </w:rPr>
        <w:t>2</w:t>
      </w:r>
      <w:r w:rsidR="002049CA">
        <w:rPr>
          <w:rFonts w:ascii="Times New Roman" w:hAnsi="Times New Roman"/>
          <w:kern w:val="0"/>
          <w:sz w:val="24"/>
          <w:szCs w:val="24"/>
        </w:rPr>
        <w:t xml:space="preserve">), </w:t>
      </w:r>
      <w:r w:rsidR="001834F0">
        <w:rPr>
          <w:rFonts w:ascii="Times New Roman" w:hAnsi="Times New Roman"/>
          <w:kern w:val="0"/>
          <w:sz w:val="24"/>
          <w:szCs w:val="24"/>
        </w:rPr>
        <w:t>although</w:t>
      </w:r>
      <w:r w:rsidR="00691877">
        <w:rPr>
          <w:rFonts w:ascii="Times New Roman" w:hAnsi="Times New Roman"/>
          <w:kern w:val="0"/>
          <w:sz w:val="24"/>
          <w:szCs w:val="24"/>
        </w:rPr>
        <w:t xml:space="preserve"> </w:t>
      </w:r>
      <w:r w:rsidR="00FD79E7">
        <w:rPr>
          <w:rFonts w:ascii="Times New Roman" w:hAnsi="Times New Roman"/>
          <w:kern w:val="0"/>
          <w:sz w:val="24"/>
          <w:szCs w:val="24"/>
        </w:rPr>
        <w:t>the</w:t>
      </w:r>
      <w:r w:rsidR="00160528">
        <w:rPr>
          <w:rFonts w:ascii="Times New Roman" w:hAnsi="Times New Roman"/>
          <w:kern w:val="0"/>
          <w:sz w:val="24"/>
          <w:szCs w:val="24"/>
        </w:rPr>
        <w:t xml:space="preserve"> </w:t>
      </w:r>
      <w:r w:rsidR="00527023">
        <w:rPr>
          <w:rFonts w:ascii="Times New Roman" w:hAnsi="Times New Roman"/>
          <w:kern w:val="0"/>
          <w:sz w:val="24"/>
          <w:szCs w:val="24"/>
        </w:rPr>
        <w:t>approach</w:t>
      </w:r>
      <w:r w:rsidR="004D2ED5">
        <w:rPr>
          <w:rFonts w:ascii="Times New Roman" w:hAnsi="Times New Roman"/>
          <w:kern w:val="0"/>
          <w:sz w:val="24"/>
          <w:szCs w:val="24"/>
        </w:rPr>
        <w:t xml:space="preserve"> </w:t>
      </w:r>
      <w:r w:rsidR="00434440">
        <w:rPr>
          <w:rFonts w:ascii="Times New Roman" w:hAnsi="Times New Roman"/>
          <w:kern w:val="0"/>
          <w:sz w:val="24"/>
          <w:szCs w:val="24"/>
        </w:rPr>
        <w:t>of evaluation</w:t>
      </w:r>
      <w:r w:rsidR="007C73A0">
        <w:rPr>
          <w:rFonts w:ascii="Times New Roman" w:hAnsi="Times New Roman"/>
          <w:kern w:val="0"/>
          <w:sz w:val="24"/>
          <w:szCs w:val="24"/>
        </w:rPr>
        <w:t xml:space="preserve"> </w:t>
      </w:r>
      <w:r w:rsidR="004D2ED5">
        <w:rPr>
          <w:rFonts w:ascii="Times New Roman" w:hAnsi="Times New Roman"/>
          <w:kern w:val="0"/>
          <w:sz w:val="24"/>
          <w:szCs w:val="24"/>
        </w:rPr>
        <w:t xml:space="preserve">for </w:t>
      </w:r>
      <w:r w:rsidR="00A549BF">
        <w:rPr>
          <w:rFonts w:ascii="Times New Roman" w:hAnsi="Times New Roman"/>
          <w:kern w:val="0"/>
          <w:sz w:val="24"/>
          <w:szCs w:val="24"/>
        </w:rPr>
        <w:t xml:space="preserve">the </w:t>
      </w:r>
      <w:r w:rsidR="00A549BF" w:rsidRPr="00936023">
        <w:rPr>
          <w:rFonts w:ascii="Times New Roman" w:hAnsi="Times New Roman"/>
          <w:sz w:val="24"/>
          <w:szCs w:val="24"/>
        </w:rPr>
        <w:t xml:space="preserve">production potential </w:t>
      </w:r>
      <w:r w:rsidR="00A549BF">
        <w:rPr>
          <w:rFonts w:ascii="Times New Roman" w:hAnsi="Times New Roman"/>
          <w:sz w:val="24"/>
          <w:szCs w:val="24"/>
        </w:rPr>
        <w:t>of the oyster</w:t>
      </w:r>
      <w:r w:rsidR="00590CA9">
        <w:rPr>
          <w:rFonts w:ascii="Times New Roman" w:hAnsi="Times New Roman"/>
          <w:sz w:val="24"/>
          <w:szCs w:val="24"/>
        </w:rPr>
        <w:t xml:space="preserve"> on the</w:t>
      </w:r>
      <w:r w:rsidR="00A549BF" w:rsidRPr="00936023">
        <w:rPr>
          <w:rFonts w:ascii="Times New Roman" w:hAnsi="Times New Roman"/>
          <w:sz w:val="24"/>
          <w:szCs w:val="24"/>
        </w:rPr>
        <w:t xml:space="preserve"> farm</w:t>
      </w:r>
      <w:r w:rsidR="00A549BF">
        <w:rPr>
          <w:rFonts w:ascii="Times New Roman" w:hAnsi="Times New Roman"/>
          <w:kern w:val="0"/>
          <w:sz w:val="24"/>
          <w:szCs w:val="24"/>
        </w:rPr>
        <w:t xml:space="preserve"> </w:t>
      </w:r>
      <w:r w:rsidR="00170687">
        <w:rPr>
          <w:rFonts w:ascii="Times New Roman" w:hAnsi="Times New Roman"/>
          <w:kern w:val="0"/>
          <w:sz w:val="24"/>
          <w:szCs w:val="24"/>
        </w:rPr>
        <w:t>was different</w:t>
      </w:r>
      <w:r w:rsidR="00562085">
        <w:rPr>
          <w:rFonts w:ascii="Times New Roman" w:hAnsi="Times New Roman"/>
          <w:kern w:val="0"/>
          <w:sz w:val="24"/>
          <w:szCs w:val="24"/>
        </w:rPr>
        <w:t xml:space="preserve"> for </w:t>
      </w:r>
      <w:proofErr w:type="spellStart"/>
      <w:r w:rsidR="00562085">
        <w:rPr>
          <w:rFonts w:ascii="Times New Roman" w:hAnsi="Times New Roman"/>
          <w:kern w:val="0"/>
          <w:sz w:val="24"/>
          <w:szCs w:val="24"/>
        </w:rPr>
        <w:t>Ecopath</w:t>
      </w:r>
      <w:proofErr w:type="spellEnd"/>
      <w:r w:rsidR="00170687">
        <w:rPr>
          <w:rFonts w:ascii="Times New Roman" w:hAnsi="Times New Roman"/>
          <w:kern w:val="0"/>
          <w:sz w:val="24"/>
          <w:szCs w:val="24"/>
        </w:rPr>
        <w:t xml:space="preserve">, </w:t>
      </w:r>
      <w:ins w:id="180" w:author="MANALO CERVINIA VELASCO" w:date="2016-05-24T12:35:00Z">
        <w:r w:rsidR="00191D34">
          <w:rPr>
            <w:rFonts w:ascii="Times New Roman" w:hAnsi="Times New Roman"/>
            <w:kern w:val="0"/>
            <w:sz w:val="24"/>
            <w:szCs w:val="24"/>
          </w:rPr>
          <w:t xml:space="preserve">Hiroshima Bay </w:t>
        </w:r>
      </w:ins>
      <w:r w:rsidR="00440B53">
        <w:rPr>
          <w:rFonts w:ascii="Times New Roman" w:hAnsi="Times New Roman"/>
          <w:kern w:val="0"/>
          <w:sz w:val="24"/>
          <w:szCs w:val="24"/>
        </w:rPr>
        <w:t xml:space="preserve">could </w:t>
      </w:r>
      <w:r w:rsidR="002E1460" w:rsidRPr="00936023">
        <w:rPr>
          <w:rFonts w:ascii="Times New Roman" w:hAnsi="Times New Roman"/>
          <w:sz w:val="24"/>
          <w:szCs w:val="24"/>
        </w:rPr>
        <w:t>potential</w:t>
      </w:r>
      <w:ins w:id="181" w:author="MANALO CERVINIA VELASCO" w:date="2016-05-24T12:36:00Z">
        <w:r w:rsidR="00191D34">
          <w:rPr>
            <w:rFonts w:ascii="Times New Roman" w:hAnsi="Times New Roman"/>
            <w:sz w:val="24"/>
            <w:szCs w:val="24"/>
          </w:rPr>
          <w:t>ly</w:t>
        </w:r>
      </w:ins>
      <w:ins w:id="182" w:author="MANALO CERVINIA VELASCO" w:date="2016-05-24T12:37:00Z">
        <w:r w:rsidR="00191D34">
          <w:rPr>
            <w:rFonts w:ascii="Times New Roman" w:hAnsi="Times New Roman"/>
            <w:kern w:val="0"/>
            <w:sz w:val="24"/>
            <w:szCs w:val="24"/>
          </w:rPr>
          <w:t xml:space="preserve"> increase</w:t>
        </w:r>
      </w:ins>
      <w:ins w:id="183" w:author="MANALO CERVINIA VELASCO" w:date="2016-05-24T12:36:00Z">
        <w:r w:rsidR="00191D34">
          <w:rPr>
            <w:rFonts w:ascii="Times New Roman" w:hAnsi="Times New Roman"/>
            <w:kern w:val="0"/>
            <w:sz w:val="24"/>
            <w:szCs w:val="24"/>
          </w:rPr>
          <w:t xml:space="preserve"> </w:t>
        </w:r>
      </w:ins>
      <w:ins w:id="184" w:author="MANALO CERVINIA VELASCO" w:date="2016-05-24T12:37:00Z">
        <w:r w:rsidR="00191D34">
          <w:rPr>
            <w:rFonts w:ascii="Times New Roman" w:hAnsi="Times New Roman"/>
            <w:kern w:val="0"/>
            <w:sz w:val="24"/>
            <w:szCs w:val="24"/>
          </w:rPr>
          <w:t xml:space="preserve">the </w:t>
        </w:r>
      </w:ins>
      <w:r w:rsidR="000D215C" w:rsidRPr="00A80CD1">
        <w:rPr>
          <w:rFonts w:ascii="Times New Roman" w:hAnsi="Times New Roman"/>
          <w:kern w:val="0"/>
          <w:sz w:val="24"/>
          <w:szCs w:val="24"/>
        </w:rPr>
        <w:t>carrying capacity</w:t>
      </w:r>
      <w:r w:rsidR="00370809">
        <w:rPr>
          <w:rFonts w:ascii="Times New Roman" w:hAnsi="Times New Roman"/>
          <w:kern w:val="0"/>
          <w:sz w:val="24"/>
          <w:szCs w:val="24"/>
        </w:rPr>
        <w:t xml:space="preserve"> </w:t>
      </w:r>
      <w:r w:rsidR="00B634BD">
        <w:rPr>
          <w:rFonts w:ascii="Times New Roman" w:hAnsi="Times New Roman"/>
          <w:kern w:val="0"/>
          <w:sz w:val="24"/>
          <w:szCs w:val="24"/>
        </w:rPr>
        <w:t>several times</w:t>
      </w:r>
      <w:r w:rsidR="00627A37">
        <w:rPr>
          <w:rFonts w:ascii="Times New Roman" w:hAnsi="Times New Roman"/>
          <w:kern w:val="0"/>
          <w:sz w:val="24"/>
          <w:szCs w:val="24"/>
        </w:rPr>
        <w:t xml:space="preserve"> </w:t>
      </w:r>
      <w:ins w:id="185" w:author="MANALO CERVINIA VELASCO" w:date="2016-05-24T12:37:00Z">
        <w:r w:rsidR="00191D34">
          <w:rPr>
            <w:rFonts w:ascii="Times New Roman" w:hAnsi="Times New Roman"/>
            <w:kern w:val="0"/>
            <w:sz w:val="24"/>
            <w:szCs w:val="24"/>
          </w:rPr>
          <w:t>larger than the</w:t>
        </w:r>
      </w:ins>
      <w:r w:rsidR="00627A37">
        <w:rPr>
          <w:rFonts w:ascii="Times New Roman" w:hAnsi="Times New Roman"/>
          <w:kern w:val="0"/>
          <w:sz w:val="24"/>
          <w:szCs w:val="24"/>
        </w:rPr>
        <w:t xml:space="preserve"> </w:t>
      </w:r>
      <w:r w:rsidR="00EC00FC">
        <w:rPr>
          <w:rFonts w:ascii="Times New Roman" w:hAnsi="Times New Roman"/>
          <w:kern w:val="0"/>
          <w:sz w:val="24"/>
          <w:szCs w:val="24"/>
        </w:rPr>
        <w:t>current biomass</w:t>
      </w:r>
      <w:r w:rsidR="00B634BD">
        <w:rPr>
          <w:rFonts w:ascii="Times New Roman" w:hAnsi="Times New Roman"/>
          <w:kern w:val="0"/>
          <w:sz w:val="24"/>
          <w:szCs w:val="24"/>
        </w:rPr>
        <w:t>.</w:t>
      </w:r>
      <w:r w:rsidR="000D215C">
        <w:rPr>
          <w:rFonts w:ascii="Times New Roman" w:hAnsi="Times New Roman"/>
          <w:kern w:val="0"/>
          <w:sz w:val="24"/>
          <w:szCs w:val="24"/>
        </w:rPr>
        <w:t xml:space="preserve"> </w:t>
      </w:r>
      <w:ins w:id="186" w:author="亮 梅原" w:date="2016-05-25T11:34:00Z">
        <w:r w:rsidR="009E58F8">
          <w:rPr>
            <w:rFonts w:ascii="Times New Roman" w:hAnsi="Times New Roman"/>
            <w:sz w:val="24"/>
            <w:szCs w:val="24"/>
          </w:rPr>
          <w:t>It was assumed that</w:t>
        </w:r>
        <w:r w:rsidR="009E58F8">
          <w:rPr>
            <w:rFonts w:ascii="Times New Roman" w:hAnsi="Times New Roman"/>
            <w:kern w:val="0"/>
            <w:sz w:val="24"/>
            <w:szCs w:val="24"/>
          </w:rPr>
          <w:t xml:space="preserve"> the</w:t>
        </w:r>
        <w:r w:rsidR="009E58F8" w:rsidRPr="00B15850">
          <w:rPr>
            <w:rFonts w:ascii="Times New Roman" w:hAnsi="Times New Roman"/>
            <w:sz w:val="24"/>
            <w:szCs w:val="24"/>
          </w:rPr>
          <w:t xml:space="preserve"> </w:t>
        </w:r>
        <w:r w:rsidR="009E58F8">
          <w:rPr>
            <w:rFonts w:ascii="Times New Roman" w:hAnsi="Times New Roman"/>
            <w:sz w:val="24"/>
            <w:szCs w:val="24"/>
          </w:rPr>
          <w:t xml:space="preserve">abundant </w:t>
        </w:r>
        <w:r w:rsidR="009E58F8" w:rsidRPr="003177C8">
          <w:rPr>
            <w:rFonts w:ascii="Times New Roman" w:hAnsi="Times New Roman"/>
            <w:sz w:val="24"/>
            <w:szCs w:val="24"/>
          </w:rPr>
          <w:t>rafts for farming of oysters</w:t>
        </w:r>
        <w:r w:rsidR="009E58F8">
          <w:rPr>
            <w:rFonts w:ascii="Times New Roman" w:hAnsi="Times New Roman"/>
            <w:kern w:val="0"/>
            <w:sz w:val="24"/>
            <w:szCs w:val="24"/>
          </w:rPr>
          <w:t xml:space="preserve"> in the inner part of the bay (NB) </w:t>
        </w:r>
        <w:r w:rsidR="009E58F8">
          <w:rPr>
            <w:rFonts w:ascii="Times New Roman" w:hAnsi="Times New Roman"/>
            <w:sz w:val="24"/>
            <w:szCs w:val="24"/>
          </w:rPr>
          <w:t xml:space="preserve">created an </w:t>
        </w:r>
        <w:proofErr w:type="gramStart"/>
        <w:r w:rsidR="009E58F8">
          <w:rPr>
            <w:rFonts w:ascii="Times New Roman" w:hAnsi="Times New Roman"/>
            <w:sz w:val="24"/>
            <w:szCs w:val="24"/>
          </w:rPr>
          <w:t>organically-polluted</w:t>
        </w:r>
        <w:proofErr w:type="gramEnd"/>
        <w:r w:rsidR="009E58F8">
          <w:rPr>
            <w:rFonts w:ascii="Times New Roman" w:hAnsi="Times New Roman"/>
            <w:sz w:val="24"/>
            <w:szCs w:val="24"/>
          </w:rPr>
          <w:t xml:space="preserve"> benthic environment with low transfer efficiency and that significant oyster </w:t>
        </w:r>
      </w:ins>
      <w:ins w:id="187" w:author="亮 梅原" w:date="2016-05-25T11:35:00Z">
        <w:r w:rsidR="00346B58">
          <w:rPr>
            <w:rFonts w:ascii="Times New Roman" w:hAnsi="Times New Roman"/>
            <w:sz w:val="24"/>
            <w:szCs w:val="24"/>
          </w:rPr>
          <w:t>feeding</w:t>
        </w:r>
      </w:ins>
      <w:ins w:id="188" w:author="亮 梅原" w:date="2016-05-25T11:34:00Z">
        <w:r w:rsidR="009E58F8">
          <w:rPr>
            <w:rFonts w:ascii="Times New Roman" w:hAnsi="Times New Roman"/>
            <w:sz w:val="24"/>
            <w:szCs w:val="24"/>
          </w:rPr>
          <w:t xml:space="preserve"> lead to the reduction of phytoplankton deposition on the sea floor. Furthermore, increasing the rafts for oyster farming will give an economic boost in the bay area in terms of fishery resources. </w:t>
        </w:r>
      </w:ins>
    </w:p>
    <w:p w14:paraId="70AF7805" w14:textId="77777777" w:rsidR="00E9190B" w:rsidRPr="0081704E" w:rsidRDefault="00E9190B" w:rsidP="00853066">
      <w:pPr>
        <w:autoSpaceDE w:val="0"/>
        <w:autoSpaceDN w:val="0"/>
        <w:snapToGrid w:val="0"/>
        <w:ind w:firstLine="709"/>
        <w:outlineLvl w:val="0"/>
        <w:rPr>
          <w:rFonts w:ascii="Times New Roman" w:hAnsi="Times New Roman"/>
          <w:sz w:val="24"/>
          <w:szCs w:val="24"/>
        </w:rPr>
      </w:pPr>
    </w:p>
    <w:p w14:paraId="63FD46C5" w14:textId="4550E77A" w:rsidR="008E2FAB" w:rsidRDefault="008E2FAB" w:rsidP="00853066">
      <w:pPr>
        <w:snapToGrid w:val="0"/>
        <w:ind w:firstLine="709"/>
        <w:jc w:val="center"/>
        <w:outlineLvl w:val="0"/>
        <w:rPr>
          <w:rFonts w:ascii="Times New Roman" w:hAnsi="Times New Roman"/>
          <w:sz w:val="24"/>
          <w:szCs w:val="24"/>
        </w:rPr>
      </w:pPr>
      <w:r w:rsidRPr="008E2FAB">
        <w:rPr>
          <w:rFonts w:ascii="Times New Roman" w:hAnsi="Times New Roman"/>
          <w:sz w:val="24"/>
          <w:szCs w:val="24"/>
        </w:rPr>
        <w:t>V</w:t>
      </w:r>
      <w:r>
        <w:rPr>
          <w:rFonts w:ascii="Times New Roman" w:hAnsi="Times New Roman"/>
          <w:sz w:val="24"/>
          <w:szCs w:val="24"/>
        </w:rPr>
        <w:t xml:space="preserve">. </w:t>
      </w:r>
      <w:r w:rsidRPr="0081704E">
        <w:rPr>
          <w:rFonts w:ascii="Times New Roman" w:hAnsi="Times New Roman"/>
          <w:sz w:val="24"/>
          <w:szCs w:val="24"/>
        </w:rPr>
        <w:t>CON</w:t>
      </w:r>
      <w:r w:rsidR="00CC1A9B">
        <w:rPr>
          <w:rFonts w:ascii="Times New Roman" w:hAnsi="Times New Roman"/>
          <w:sz w:val="24"/>
          <w:szCs w:val="24"/>
        </w:rPr>
        <w:t>CLUSION</w:t>
      </w:r>
    </w:p>
    <w:p w14:paraId="46E1ED37" w14:textId="77777777" w:rsidR="004C4994" w:rsidRDefault="004C4994" w:rsidP="00853066">
      <w:pPr>
        <w:snapToGrid w:val="0"/>
        <w:ind w:firstLine="709"/>
        <w:outlineLvl w:val="0"/>
        <w:rPr>
          <w:rFonts w:ascii="Times New Roman" w:hAnsi="Times New Roman"/>
          <w:sz w:val="24"/>
          <w:szCs w:val="24"/>
        </w:rPr>
      </w:pPr>
    </w:p>
    <w:p w14:paraId="64949009" w14:textId="0514FBDC" w:rsidR="00CE0645" w:rsidRDefault="000B3C05" w:rsidP="006D0A0A">
      <w:pPr>
        <w:snapToGrid w:val="0"/>
        <w:ind w:firstLine="709"/>
        <w:outlineLvl w:val="0"/>
        <w:rPr>
          <w:rFonts w:ascii="Times New Roman" w:hAnsi="Times New Roman"/>
          <w:sz w:val="24"/>
          <w:szCs w:val="24"/>
        </w:rPr>
      </w:pPr>
      <w:r w:rsidRPr="003177C8">
        <w:rPr>
          <w:rFonts w:ascii="Times New Roman" w:hAnsi="Times New Roman"/>
          <w:sz w:val="24"/>
          <w:szCs w:val="24"/>
        </w:rPr>
        <w:t>As a model case for understanding the effect</w:t>
      </w:r>
      <w:r w:rsidRPr="0032157F">
        <w:rPr>
          <w:rFonts w:ascii="Times New Roman" w:hAnsi="Times New Roman"/>
          <w:sz w:val="24"/>
          <w:szCs w:val="24"/>
        </w:rPr>
        <w:t xml:space="preserve"> </w:t>
      </w:r>
      <w:r>
        <w:rPr>
          <w:rFonts w:ascii="Times New Roman" w:hAnsi="Times New Roman"/>
          <w:sz w:val="24"/>
          <w:szCs w:val="24"/>
        </w:rPr>
        <w:t xml:space="preserve">of </w:t>
      </w:r>
      <w:r w:rsidRPr="003177C8">
        <w:rPr>
          <w:rFonts w:ascii="Times New Roman" w:hAnsi="Times New Roman"/>
          <w:sz w:val="24"/>
          <w:szCs w:val="24"/>
        </w:rPr>
        <w:t>bivalve farming to the productivity of lower trophic levels</w:t>
      </w:r>
      <w:r w:rsidR="00A835BD">
        <w:rPr>
          <w:rFonts w:ascii="Times New Roman" w:hAnsi="Times New Roman"/>
          <w:sz w:val="24"/>
          <w:szCs w:val="24"/>
        </w:rPr>
        <w:t xml:space="preserve"> in coastal areas</w:t>
      </w:r>
      <w:r w:rsidRPr="003177C8">
        <w:rPr>
          <w:rFonts w:ascii="Times New Roman" w:hAnsi="Times New Roman"/>
          <w:sz w:val="24"/>
          <w:szCs w:val="24"/>
        </w:rPr>
        <w:t>, Hiroshim</w:t>
      </w:r>
      <w:r w:rsidRPr="0075638A">
        <w:rPr>
          <w:rFonts w:ascii="Times New Roman" w:hAnsi="Times New Roman"/>
          <w:sz w:val="24"/>
          <w:szCs w:val="24"/>
        </w:rPr>
        <w:t xml:space="preserve">a Bay in the </w:t>
      </w:r>
      <w:proofErr w:type="spellStart"/>
      <w:r w:rsidRPr="0075638A">
        <w:rPr>
          <w:rFonts w:ascii="Times New Roman" w:hAnsi="Times New Roman" w:hint="eastAsia"/>
          <w:sz w:val="24"/>
          <w:szCs w:val="24"/>
        </w:rPr>
        <w:t>Seto</w:t>
      </w:r>
      <w:proofErr w:type="spellEnd"/>
      <w:r w:rsidRPr="0075638A">
        <w:rPr>
          <w:rFonts w:ascii="Times New Roman" w:hAnsi="Times New Roman" w:hint="eastAsia"/>
          <w:sz w:val="24"/>
          <w:szCs w:val="24"/>
        </w:rPr>
        <w:t xml:space="preserve"> Inland Sea</w:t>
      </w:r>
      <w:ins w:id="189" w:author="MANALO CERVINIA VELASCO" w:date="2016-05-24T12:51:00Z">
        <w:r w:rsidR="00DE58E0" w:rsidRPr="0075638A">
          <w:rPr>
            <w:rFonts w:ascii="Times New Roman" w:hAnsi="Times New Roman"/>
            <w:sz w:val="24"/>
            <w:szCs w:val="24"/>
          </w:rPr>
          <w:t xml:space="preserve"> was evaluated</w:t>
        </w:r>
      </w:ins>
      <w:r w:rsidRPr="0075638A">
        <w:rPr>
          <w:rFonts w:ascii="Times New Roman" w:hAnsi="Times New Roman"/>
          <w:sz w:val="24"/>
          <w:szCs w:val="24"/>
        </w:rPr>
        <w:t>.</w:t>
      </w:r>
      <w:r w:rsidR="007C1F03" w:rsidRPr="0075638A">
        <w:rPr>
          <w:rFonts w:ascii="Times New Roman" w:hAnsi="Times New Roman"/>
          <w:sz w:val="24"/>
          <w:szCs w:val="24"/>
        </w:rPr>
        <w:t xml:space="preserve"> </w:t>
      </w:r>
      <w:r w:rsidR="00BA4E15" w:rsidRPr="0075638A">
        <w:rPr>
          <w:rFonts w:ascii="Times New Roman" w:hAnsi="Times New Roman"/>
          <w:sz w:val="24"/>
          <w:szCs w:val="24"/>
          <w:rPrChange w:id="190" w:author="亮 梅原" w:date="2016-05-25T11:35:00Z">
            <w:rPr>
              <w:rFonts w:ascii="Times New Roman" w:hAnsi="Times New Roman"/>
              <w:sz w:val="24"/>
              <w:szCs w:val="24"/>
            </w:rPr>
          </w:rPrChange>
        </w:rPr>
        <w:t xml:space="preserve">In this study, Hiroshima Bay </w:t>
      </w:r>
      <w:ins w:id="191" w:author="MANALO CERVINIA VELASCO" w:date="2016-05-24T12:51:00Z">
        <w:r w:rsidR="00DE58E0" w:rsidRPr="0075638A">
          <w:rPr>
            <w:rFonts w:ascii="Times New Roman" w:hAnsi="Times New Roman"/>
            <w:sz w:val="24"/>
            <w:szCs w:val="24"/>
            <w:rPrChange w:id="192" w:author="亮 梅原" w:date="2016-05-25T11:35:00Z">
              <w:rPr>
                <w:rFonts w:ascii="Times New Roman" w:hAnsi="Times New Roman"/>
                <w:sz w:val="24"/>
                <w:szCs w:val="24"/>
              </w:rPr>
            </w:rPrChange>
          </w:rPr>
          <w:t xml:space="preserve">was divided </w:t>
        </w:r>
      </w:ins>
      <w:r w:rsidR="00BA4E15" w:rsidRPr="0075638A">
        <w:rPr>
          <w:rFonts w:ascii="Times New Roman" w:hAnsi="Times New Roman"/>
          <w:sz w:val="24"/>
          <w:szCs w:val="24"/>
          <w:rPrChange w:id="193" w:author="亮 梅原" w:date="2016-05-25T11:35:00Z">
            <w:rPr>
              <w:rFonts w:ascii="Times New Roman" w:hAnsi="Times New Roman"/>
              <w:sz w:val="24"/>
              <w:szCs w:val="24"/>
            </w:rPr>
          </w:rPrChange>
        </w:rPr>
        <w:t xml:space="preserve">into </w:t>
      </w:r>
      <w:ins w:id="194" w:author="MANALO CERVINIA VELASCO" w:date="2016-05-24T12:51:00Z">
        <w:r w:rsidR="00DE58E0" w:rsidRPr="0075638A">
          <w:rPr>
            <w:rFonts w:ascii="Times New Roman" w:hAnsi="Times New Roman"/>
            <w:sz w:val="24"/>
            <w:szCs w:val="24"/>
            <w:rPrChange w:id="195" w:author="亮 梅原" w:date="2016-05-25T11:35:00Z">
              <w:rPr>
                <w:rFonts w:ascii="Times New Roman" w:hAnsi="Times New Roman"/>
                <w:sz w:val="24"/>
                <w:szCs w:val="24"/>
              </w:rPr>
            </w:rPrChange>
          </w:rPr>
          <w:t xml:space="preserve">an </w:t>
        </w:r>
      </w:ins>
      <w:r w:rsidR="00BA4E15" w:rsidRPr="0075638A">
        <w:rPr>
          <w:rFonts w:ascii="Times New Roman" w:hAnsi="Times New Roman"/>
          <w:sz w:val="24"/>
          <w:szCs w:val="24"/>
          <w:rPrChange w:id="196" w:author="亮 梅原" w:date="2016-05-25T11:35:00Z">
            <w:rPr>
              <w:rFonts w:ascii="Times New Roman" w:hAnsi="Times New Roman"/>
              <w:sz w:val="24"/>
              <w:szCs w:val="24"/>
            </w:rPr>
          </w:rPrChange>
        </w:rPr>
        <w:t xml:space="preserve">estuary (NB) and </w:t>
      </w:r>
      <w:ins w:id="197" w:author="MANALO CERVINIA VELASCO" w:date="2016-05-24T12:51:00Z">
        <w:r w:rsidR="00DE58E0" w:rsidRPr="0075638A">
          <w:rPr>
            <w:rFonts w:ascii="Times New Roman" w:hAnsi="Times New Roman"/>
            <w:sz w:val="24"/>
            <w:szCs w:val="24"/>
            <w:rPrChange w:id="198" w:author="亮 梅原" w:date="2016-05-25T11:35:00Z">
              <w:rPr>
                <w:rFonts w:ascii="Times New Roman" w:hAnsi="Times New Roman"/>
                <w:sz w:val="24"/>
                <w:szCs w:val="24"/>
              </w:rPr>
            </w:rPrChange>
          </w:rPr>
          <w:t xml:space="preserve">an </w:t>
        </w:r>
      </w:ins>
      <w:r w:rsidR="00BA4E15" w:rsidRPr="0075638A">
        <w:rPr>
          <w:rFonts w:ascii="Times New Roman" w:hAnsi="Times New Roman"/>
          <w:sz w:val="24"/>
          <w:szCs w:val="24"/>
          <w:rPrChange w:id="199" w:author="亮 梅原" w:date="2016-05-25T11:35:00Z">
            <w:rPr>
              <w:rFonts w:ascii="Times New Roman" w:hAnsi="Times New Roman"/>
              <w:sz w:val="24"/>
              <w:szCs w:val="24"/>
            </w:rPr>
          </w:rPrChange>
        </w:rPr>
        <w:t>offshore</w:t>
      </w:r>
      <w:ins w:id="200" w:author="MANALO CERVINIA VELASCO" w:date="2016-05-24T12:51:00Z">
        <w:r w:rsidR="00DE58E0" w:rsidRPr="0075638A">
          <w:rPr>
            <w:rFonts w:ascii="Times New Roman" w:hAnsi="Times New Roman"/>
            <w:sz w:val="24"/>
            <w:szCs w:val="24"/>
            <w:rPrChange w:id="201" w:author="亮 梅原" w:date="2016-05-25T11:35:00Z">
              <w:rPr>
                <w:rFonts w:ascii="Times New Roman" w:hAnsi="Times New Roman"/>
                <w:sz w:val="24"/>
                <w:szCs w:val="24"/>
              </w:rPr>
            </w:rPrChange>
          </w:rPr>
          <w:t xml:space="preserve"> area</w:t>
        </w:r>
      </w:ins>
      <w:r w:rsidR="00BA4E15" w:rsidRPr="0075638A">
        <w:rPr>
          <w:rFonts w:ascii="Times New Roman" w:hAnsi="Times New Roman"/>
          <w:sz w:val="24"/>
          <w:szCs w:val="24"/>
          <w:rPrChange w:id="202" w:author="亮 梅原" w:date="2016-05-25T11:35:00Z">
            <w:rPr>
              <w:rFonts w:ascii="Times New Roman" w:hAnsi="Times New Roman"/>
              <w:sz w:val="24"/>
              <w:szCs w:val="24"/>
            </w:rPr>
          </w:rPrChange>
        </w:rPr>
        <w:t xml:space="preserve"> (SB), and the spatial difference of the </w:t>
      </w:r>
      <w:r w:rsidR="00EC2F4F" w:rsidRPr="0075638A">
        <w:rPr>
          <w:rFonts w:ascii="Times New Roman" w:hAnsi="Times New Roman"/>
          <w:sz w:val="24"/>
          <w:szCs w:val="24"/>
          <w:rPrChange w:id="203" w:author="亮 梅原" w:date="2016-05-25T11:35:00Z">
            <w:rPr>
              <w:rFonts w:ascii="Times New Roman" w:hAnsi="Times New Roman"/>
              <w:sz w:val="24"/>
              <w:szCs w:val="24"/>
            </w:rPr>
          </w:rPrChange>
        </w:rPr>
        <w:t xml:space="preserve">primary </w:t>
      </w:r>
      <w:r w:rsidR="00891B47" w:rsidRPr="0075638A">
        <w:rPr>
          <w:rFonts w:ascii="Times New Roman" w:hAnsi="Times New Roman"/>
          <w:sz w:val="24"/>
          <w:szCs w:val="24"/>
          <w:rPrChange w:id="204" w:author="亮 梅原" w:date="2016-05-25T11:35:00Z">
            <w:rPr>
              <w:rFonts w:ascii="Times New Roman" w:hAnsi="Times New Roman"/>
              <w:sz w:val="24"/>
              <w:szCs w:val="24"/>
            </w:rPr>
          </w:rPrChange>
        </w:rPr>
        <w:t>productions,</w:t>
      </w:r>
      <w:r w:rsidR="00EC2F4F" w:rsidRPr="0075638A">
        <w:rPr>
          <w:rFonts w:ascii="Times New Roman" w:hAnsi="Times New Roman"/>
          <w:sz w:val="24"/>
          <w:szCs w:val="24"/>
          <w:rPrChange w:id="205" w:author="亮 梅原" w:date="2016-05-25T11:35:00Z">
            <w:rPr>
              <w:rFonts w:ascii="Times New Roman" w:hAnsi="Times New Roman"/>
              <w:sz w:val="24"/>
              <w:szCs w:val="24"/>
            </w:rPr>
          </w:rPrChange>
        </w:rPr>
        <w:t xml:space="preserve"> </w:t>
      </w:r>
      <w:r w:rsidR="00365488" w:rsidRPr="0075638A">
        <w:rPr>
          <w:rFonts w:ascii="Times New Roman" w:hAnsi="Times New Roman"/>
          <w:sz w:val="24"/>
          <w:szCs w:val="24"/>
          <w:rPrChange w:id="206" w:author="亮 梅原" w:date="2016-05-25T11:35:00Z">
            <w:rPr>
              <w:rFonts w:ascii="Times New Roman" w:hAnsi="Times New Roman"/>
              <w:sz w:val="24"/>
              <w:szCs w:val="24"/>
            </w:rPr>
          </w:rPrChange>
        </w:rPr>
        <w:t xml:space="preserve">the </w:t>
      </w:r>
      <w:r w:rsidR="00EC2F4F" w:rsidRPr="0075638A">
        <w:rPr>
          <w:rFonts w:ascii="Times New Roman" w:hAnsi="Times New Roman"/>
          <w:sz w:val="24"/>
          <w:szCs w:val="24"/>
          <w:rPrChange w:id="207" w:author="亮 梅原" w:date="2016-05-25T11:35:00Z">
            <w:rPr>
              <w:rFonts w:ascii="Times New Roman" w:hAnsi="Times New Roman"/>
              <w:sz w:val="24"/>
              <w:szCs w:val="24"/>
            </w:rPr>
          </w:rPrChange>
        </w:rPr>
        <w:t>secondary productions</w:t>
      </w:r>
      <w:r w:rsidR="005C0594" w:rsidRPr="0075638A">
        <w:rPr>
          <w:rFonts w:ascii="Times New Roman" w:hAnsi="Times New Roman"/>
          <w:sz w:val="24"/>
          <w:szCs w:val="24"/>
          <w:rPrChange w:id="208" w:author="亮 梅原" w:date="2016-05-25T11:35:00Z">
            <w:rPr>
              <w:rFonts w:ascii="Times New Roman" w:hAnsi="Times New Roman"/>
              <w:sz w:val="24"/>
              <w:szCs w:val="24"/>
            </w:rPr>
          </w:rPrChange>
        </w:rPr>
        <w:t>,</w:t>
      </w:r>
      <w:r w:rsidR="00EC2F4F" w:rsidRPr="0075638A">
        <w:rPr>
          <w:rFonts w:ascii="Times New Roman" w:hAnsi="Times New Roman"/>
          <w:sz w:val="24"/>
          <w:szCs w:val="24"/>
          <w:rPrChange w:id="209" w:author="亮 梅原" w:date="2016-05-25T11:35:00Z">
            <w:rPr>
              <w:rFonts w:ascii="Times New Roman" w:hAnsi="Times New Roman"/>
              <w:sz w:val="24"/>
              <w:szCs w:val="24"/>
            </w:rPr>
          </w:rPrChange>
        </w:rPr>
        <w:t xml:space="preserve"> and </w:t>
      </w:r>
      <w:r w:rsidR="00365488" w:rsidRPr="0075638A">
        <w:rPr>
          <w:rFonts w:ascii="Times New Roman" w:hAnsi="Times New Roman"/>
          <w:sz w:val="24"/>
          <w:szCs w:val="24"/>
          <w:rPrChange w:id="210" w:author="亮 梅原" w:date="2016-05-25T11:35:00Z">
            <w:rPr>
              <w:rFonts w:ascii="Times New Roman" w:hAnsi="Times New Roman"/>
              <w:sz w:val="24"/>
              <w:szCs w:val="24"/>
            </w:rPr>
          </w:rPrChange>
        </w:rPr>
        <w:t xml:space="preserve">those of </w:t>
      </w:r>
      <w:r w:rsidR="00926FFD" w:rsidRPr="0075638A">
        <w:rPr>
          <w:rFonts w:ascii="Times New Roman" w:hAnsi="Times New Roman"/>
          <w:bCs/>
          <w:color w:val="000000"/>
          <w:kern w:val="0"/>
          <w:sz w:val="24"/>
          <w:szCs w:val="24"/>
          <w:rPrChange w:id="211" w:author="亮 梅原" w:date="2016-05-25T11:35:00Z">
            <w:rPr>
              <w:rFonts w:ascii="Times New Roman" w:hAnsi="Times New Roman"/>
              <w:bCs/>
              <w:color w:val="000000"/>
              <w:kern w:val="0"/>
              <w:sz w:val="24"/>
              <w:szCs w:val="24"/>
            </w:rPr>
          </w:rPrChange>
        </w:rPr>
        <w:t>transfer efficiencies</w:t>
      </w:r>
      <w:r w:rsidR="00230852" w:rsidRPr="0075638A">
        <w:rPr>
          <w:rFonts w:ascii="Times New Roman" w:hAnsi="Times New Roman"/>
          <w:bCs/>
          <w:color w:val="000000"/>
          <w:kern w:val="0"/>
          <w:sz w:val="24"/>
          <w:szCs w:val="24"/>
          <w:rPrChange w:id="212" w:author="亮 梅原" w:date="2016-05-25T11:35:00Z">
            <w:rPr>
              <w:rFonts w:ascii="Times New Roman" w:hAnsi="Times New Roman"/>
              <w:bCs/>
              <w:color w:val="000000"/>
              <w:kern w:val="0"/>
              <w:sz w:val="24"/>
              <w:szCs w:val="24"/>
            </w:rPr>
          </w:rPrChange>
        </w:rPr>
        <w:t xml:space="preserve"> in the bay</w:t>
      </w:r>
      <w:ins w:id="213" w:author="MANALO CERVINIA VELASCO" w:date="2016-05-24T12:51:00Z">
        <w:r w:rsidR="00DE58E0" w:rsidRPr="0075638A">
          <w:rPr>
            <w:rFonts w:ascii="Times New Roman" w:hAnsi="Times New Roman"/>
            <w:bCs/>
            <w:color w:val="000000"/>
            <w:kern w:val="0"/>
            <w:sz w:val="24"/>
            <w:szCs w:val="24"/>
            <w:rPrChange w:id="214" w:author="亮 梅原" w:date="2016-05-25T11:35:00Z">
              <w:rPr>
                <w:rFonts w:ascii="Times New Roman" w:hAnsi="Times New Roman"/>
                <w:bCs/>
                <w:color w:val="000000"/>
                <w:kern w:val="0"/>
                <w:sz w:val="24"/>
                <w:szCs w:val="24"/>
              </w:rPr>
            </w:rPrChange>
          </w:rPr>
          <w:t xml:space="preserve"> were </w:t>
        </w:r>
        <w:r w:rsidR="00DE58E0" w:rsidRPr="0075638A">
          <w:rPr>
            <w:rFonts w:ascii="Times New Roman" w:hAnsi="Times New Roman"/>
            <w:sz w:val="24"/>
            <w:szCs w:val="24"/>
            <w:rPrChange w:id="215" w:author="亮 梅原" w:date="2016-05-25T11:35:00Z">
              <w:rPr>
                <w:rFonts w:ascii="Times New Roman" w:hAnsi="Times New Roman"/>
                <w:sz w:val="24"/>
                <w:szCs w:val="24"/>
              </w:rPr>
            </w:rPrChange>
          </w:rPr>
          <w:t>clarified</w:t>
        </w:r>
      </w:ins>
      <w:r w:rsidR="00BA4E15" w:rsidRPr="0075638A">
        <w:rPr>
          <w:rFonts w:ascii="Times New Roman" w:hAnsi="Times New Roman"/>
          <w:sz w:val="24"/>
          <w:szCs w:val="24"/>
          <w:rPrChange w:id="216" w:author="亮 梅原" w:date="2016-05-25T11:35:00Z">
            <w:rPr>
              <w:rFonts w:ascii="Times New Roman" w:hAnsi="Times New Roman"/>
              <w:sz w:val="24"/>
              <w:szCs w:val="24"/>
            </w:rPr>
          </w:rPrChange>
        </w:rPr>
        <w:t>.</w:t>
      </w:r>
      <w:r w:rsidR="00775D9B" w:rsidRPr="0075638A">
        <w:rPr>
          <w:rFonts w:ascii="Times New Roman" w:hAnsi="Times New Roman"/>
          <w:sz w:val="24"/>
          <w:szCs w:val="24"/>
          <w:rPrChange w:id="217" w:author="亮 梅原" w:date="2016-05-25T11:35:00Z">
            <w:rPr>
              <w:rFonts w:ascii="Times New Roman" w:hAnsi="Times New Roman"/>
              <w:sz w:val="24"/>
              <w:szCs w:val="24"/>
            </w:rPr>
          </w:rPrChange>
        </w:rPr>
        <w:t xml:space="preserve"> </w:t>
      </w:r>
      <w:r w:rsidR="00AA3739" w:rsidRPr="0075638A">
        <w:rPr>
          <w:rFonts w:ascii="Times New Roman" w:hAnsi="Times New Roman"/>
          <w:sz w:val="24"/>
          <w:szCs w:val="24"/>
          <w:rPrChange w:id="218" w:author="亮 梅原" w:date="2016-05-25T11:35:00Z">
            <w:rPr>
              <w:rFonts w:ascii="Times New Roman" w:hAnsi="Times New Roman"/>
              <w:sz w:val="24"/>
              <w:szCs w:val="24"/>
            </w:rPr>
          </w:rPrChange>
        </w:rPr>
        <w:t xml:space="preserve">The results showed </w:t>
      </w:r>
      <w:r w:rsidR="00367300" w:rsidRPr="0075638A">
        <w:rPr>
          <w:rFonts w:ascii="Times New Roman" w:hAnsi="Times New Roman"/>
          <w:sz w:val="24"/>
          <w:szCs w:val="24"/>
          <w:rPrChange w:id="219" w:author="亮 梅原" w:date="2016-05-25T11:35:00Z">
            <w:rPr>
              <w:rFonts w:ascii="Times New Roman" w:hAnsi="Times New Roman"/>
              <w:sz w:val="24"/>
              <w:szCs w:val="24"/>
            </w:rPr>
          </w:rPrChange>
        </w:rPr>
        <w:t xml:space="preserve">the possibility </w:t>
      </w:r>
      <w:r w:rsidR="00D60810" w:rsidRPr="0075638A">
        <w:rPr>
          <w:rFonts w:ascii="Times New Roman" w:hAnsi="Times New Roman"/>
          <w:sz w:val="24"/>
          <w:szCs w:val="24"/>
          <w:rPrChange w:id="220" w:author="亮 梅原" w:date="2016-05-25T11:35:00Z">
            <w:rPr>
              <w:rFonts w:ascii="Times New Roman" w:hAnsi="Times New Roman"/>
              <w:sz w:val="24"/>
              <w:szCs w:val="24"/>
            </w:rPr>
          </w:rPrChange>
        </w:rPr>
        <w:t>that</w:t>
      </w:r>
      <w:r w:rsidR="00AA3739" w:rsidRPr="0075638A">
        <w:rPr>
          <w:rFonts w:ascii="Times New Roman" w:hAnsi="Times New Roman"/>
          <w:sz w:val="24"/>
          <w:szCs w:val="24"/>
          <w:rPrChange w:id="221" w:author="亮 梅原" w:date="2016-05-25T11:35:00Z">
            <w:rPr>
              <w:rFonts w:ascii="Times New Roman" w:hAnsi="Times New Roman"/>
              <w:sz w:val="24"/>
              <w:szCs w:val="24"/>
            </w:rPr>
          </w:rPrChange>
        </w:rPr>
        <w:t xml:space="preserve"> </w:t>
      </w:r>
      <w:r w:rsidR="00594013" w:rsidRPr="0075638A">
        <w:rPr>
          <w:rFonts w:ascii="Times New Roman" w:hAnsi="Times New Roman"/>
          <w:sz w:val="24"/>
          <w:szCs w:val="24"/>
          <w:rPrChange w:id="222" w:author="亮 梅原" w:date="2016-05-25T11:35:00Z">
            <w:rPr>
              <w:rFonts w:ascii="Times New Roman" w:hAnsi="Times New Roman"/>
              <w:sz w:val="24"/>
              <w:szCs w:val="24"/>
            </w:rPr>
          </w:rPrChange>
        </w:rPr>
        <w:t>the production of oyster</w:t>
      </w:r>
      <w:ins w:id="223" w:author="MANALO CERVINIA VELASCO" w:date="2016-05-24T12:52:00Z">
        <w:r w:rsidR="0018451B" w:rsidRPr="0075638A">
          <w:rPr>
            <w:rFonts w:ascii="Times New Roman" w:hAnsi="Times New Roman"/>
            <w:sz w:val="24"/>
            <w:szCs w:val="24"/>
            <w:rPrChange w:id="224" w:author="亮 梅原" w:date="2016-05-25T11:35:00Z">
              <w:rPr>
                <w:rFonts w:ascii="Times New Roman" w:hAnsi="Times New Roman"/>
                <w:sz w:val="24"/>
                <w:szCs w:val="24"/>
              </w:rPr>
            </w:rPrChange>
          </w:rPr>
          <w:t xml:space="preserve"> in the bay</w:t>
        </w:r>
      </w:ins>
      <w:r w:rsidR="00594013" w:rsidRPr="0075638A">
        <w:rPr>
          <w:rFonts w:ascii="Times New Roman" w:hAnsi="Times New Roman"/>
          <w:sz w:val="24"/>
          <w:szCs w:val="24"/>
          <w:rPrChange w:id="225" w:author="亮 梅原" w:date="2016-05-25T11:35:00Z">
            <w:rPr>
              <w:rFonts w:ascii="Times New Roman" w:hAnsi="Times New Roman"/>
              <w:sz w:val="24"/>
              <w:szCs w:val="24"/>
            </w:rPr>
          </w:rPrChange>
        </w:rPr>
        <w:t xml:space="preserve"> could increase </w:t>
      </w:r>
      <w:r w:rsidR="00304948" w:rsidRPr="0075638A">
        <w:rPr>
          <w:rFonts w:ascii="Times New Roman" w:hAnsi="Times New Roman"/>
          <w:sz w:val="24"/>
          <w:szCs w:val="24"/>
          <w:rPrChange w:id="226" w:author="亮 梅原" w:date="2016-05-25T11:35:00Z">
            <w:rPr>
              <w:rFonts w:ascii="Times New Roman" w:hAnsi="Times New Roman"/>
              <w:sz w:val="24"/>
              <w:szCs w:val="24"/>
            </w:rPr>
          </w:rPrChange>
        </w:rPr>
        <w:t>potentially</w:t>
      </w:r>
      <w:r w:rsidR="00304948" w:rsidRPr="0075638A">
        <w:rPr>
          <w:rFonts w:ascii="Times New Roman" w:hAnsi="Times New Roman"/>
          <w:kern w:val="0"/>
          <w:sz w:val="24"/>
          <w:szCs w:val="24"/>
          <w:rPrChange w:id="227" w:author="亮 梅原" w:date="2016-05-25T11:35:00Z">
            <w:rPr>
              <w:rFonts w:ascii="Times New Roman" w:hAnsi="Times New Roman"/>
              <w:kern w:val="0"/>
              <w:sz w:val="24"/>
              <w:szCs w:val="24"/>
            </w:rPr>
          </w:rPrChange>
        </w:rPr>
        <w:t xml:space="preserve"> </w:t>
      </w:r>
      <w:r w:rsidR="001C2AB7" w:rsidRPr="0075638A">
        <w:rPr>
          <w:rFonts w:ascii="Times New Roman" w:hAnsi="Times New Roman"/>
          <w:kern w:val="0"/>
          <w:sz w:val="24"/>
          <w:szCs w:val="24"/>
          <w:rPrChange w:id="228" w:author="亮 梅原" w:date="2016-05-25T11:35:00Z">
            <w:rPr>
              <w:rFonts w:ascii="Times New Roman" w:hAnsi="Times New Roman"/>
              <w:kern w:val="0"/>
              <w:sz w:val="24"/>
              <w:szCs w:val="24"/>
            </w:rPr>
          </w:rPrChange>
        </w:rPr>
        <w:t xml:space="preserve">several times as large as </w:t>
      </w:r>
      <w:ins w:id="229" w:author="MANALO CERVINIA VELASCO" w:date="2016-05-24T12:52:00Z">
        <w:r w:rsidR="0018451B" w:rsidRPr="0075638A">
          <w:rPr>
            <w:rFonts w:ascii="Times New Roman" w:hAnsi="Times New Roman"/>
            <w:kern w:val="0"/>
            <w:sz w:val="24"/>
            <w:szCs w:val="24"/>
            <w:rPrChange w:id="230" w:author="亮 梅原" w:date="2016-05-25T11:35:00Z">
              <w:rPr>
                <w:rFonts w:ascii="Times New Roman" w:hAnsi="Times New Roman"/>
                <w:kern w:val="0"/>
                <w:sz w:val="24"/>
                <w:szCs w:val="24"/>
              </w:rPr>
            </w:rPrChange>
          </w:rPr>
          <w:t xml:space="preserve">the </w:t>
        </w:r>
      </w:ins>
      <w:r w:rsidR="001C2AB7" w:rsidRPr="0075638A">
        <w:rPr>
          <w:rFonts w:ascii="Times New Roman" w:hAnsi="Times New Roman"/>
          <w:kern w:val="0"/>
          <w:sz w:val="24"/>
          <w:szCs w:val="24"/>
          <w:rPrChange w:id="231" w:author="亮 梅原" w:date="2016-05-25T11:35:00Z">
            <w:rPr>
              <w:rFonts w:ascii="Times New Roman" w:hAnsi="Times New Roman"/>
              <w:kern w:val="0"/>
              <w:sz w:val="24"/>
              <w:szCs w:val="24"/>
            </w:rPr>
          </w:rPrChange>
        </w:rPr>
        <w:t>current biomass</w:t>
      </w:r>
      <w:ins w:id="232" w:author="MANALO CERVINIA VELASCO" w:date="2016-05-24T18:08:00Z">
        <w:r w:rsidR="00C34A62" w:rsidRPr="0075638A">
          <w:rPr>
            <w:rFonts w:ascii="Times New Roman" w:hAnsi="Times New Roman"/>
            <w:kern w:val="0"/>
            <w:sz w:val="24"/>
            <w:szCs w:val="24"/>
          </w:rPr>
          <w:t>, without exceeding its carrying capacity</w:t>
        </w:r>
      </w:ins>
      <w:r w:rsidR="00594013" w:rsidRPr="0075638A">
        <w:rPr>
          <w:rFonts w:ascii="Times New Roman" w:hAnsi="Times New Roman"/>
          <w:sz w:val="24"/>
          <w:szCs w:val="24"/>
        </w:rPr>
        <w:t>.</w:t>
      </w:r>
      <w:bookmarkStart w:id="233" w:name="_GoBack"/>
      <w:bookmarkEnd w:id="233"/>
    </w:p>
    <w:p w14:paraId="2159D0B5" w14:textId="77777777" w:rsidR="006D0A0A" w:rsidRDefault="006D0A0A" w:rsidP="006D0A0A">
      <w:pPr>
        <w:snapToGrid w:val="0"/>
        <w:ind w:firstLine="709"/>
        <w:outlineLvl w:val="0"/>
        <w:rPr>
          <w:rFonts w:ascii="Times New Roman" w:hAnsi="Times New Roman"/>
          <w:sz w:val="24"/>
          <w:szCs w:val="24"/>
        </w:rPr>
      </w:pPr>
    </w:p>
    <w:p w14:paraId="7D1FEB4C" w14:textId="4BCD1913" w:rsidR="00C83F48" w:rsidRPr="005018D5" w:rsidRDefault="001817B8" w:rsidP="00853066">
      <w:pPr>
        <w:snapToGrid w:val="0"/>
        <w:ind w:firstLine="709"/>
        <w:jc w:val="center"/>
        <w:outlineLvl w:val="0"/>
        <w:rPr>
          <w:rFonts w:ascii="Times New Roman" w:hAnsi="Times New Roman"/>
          <w:sz w:val="24"/>
          <w:szCs w:val="24"/>
        </w:rPr>
      </w:pPr>
      <w:r w:rsidRPr="005018D5">
        <w:rPr>
          <w:rFonts w:ascii="Times New Roman" w:hAnsi="Times New Roman"/>
          <w:sz w:val="24"/>
          <w:szCs w:val="24"/>
        </w:rPr>
        <w:t>VI. ACKNOWLEDGEMENT</w:t>
      </w:r>
    </w:p>
    <w:p w14:paraId="0EBF72F7" w14:textId="77777777" w:rsidR="003430C4" w:rsidRPr="005C76F8" w:rsidRDefault="003430C4" w:rsidP="00853066">
      <w:pPr>
        <w:snapToGrid w:val="0"/>
        <w:ind w:firstLine="709"/>
        <w:outlineLvl w:val="0"/>
        <w:rPr>
          <w:rFonts w:ascii="Times New Roman" w:hAnsi="Times New Roman"/>
          <w:sz w:val="24"/>
          <w:szCs w:val="24"/>
        </w:rPr>
      </w:pPr>
    </w:p>
    <w:p w14:paraId="35199187" w14:textId="20527372" w:rsidR="00347919" w:rsidRPr="00F57750" w:rsidRDefault="00C74AC2" w:rsidP="000D3A38">
      <w:pPr>
        <w:autoSpaceDE w:val="0"/>
        <w:autoSpaceDN w:val="0"/>
        <w:snapToGrid w:val="0"/>
        <w:ind w:firstLine="709"/>
        <w:outlineLvl w:val="0"/>
        <w:rPr>
          <w:rFonts w:ascii="Times New Roman" w:hAnsi="Times New Roman"/>
          <w:sz w:val="24"/>
          <w:szCs w:val="24"/>
        </w:rPr>
      </w:pPr>
      <w:r w:rsidRPr="005C76F8">
        <w:rPr>
          <w:rFonts w:ascii="Times New Roman" w:hAnsi="Times New Roman"/>
          <w:sz w:val="24"/>
          <w:szCs w:val="24"/>
        </w:rPr>
        <w:t>The</w:t>
      </w:r>
      <w:r w:rsidRPr="00414C4A">
        <w:rPr>
          <w:rFonts w:ascii="Times New Roman" w:hAnsi="Times New Roman"/>
          <w:sz w:val="24"/>
          <w:szCs w:val="24"/>
        </w:rPr>
        <w:t xml:space="preserve"> </w:t>
      </w:r>
      <w:r w:rsidR="007C5723" w:rsidRPr="00414C4A">
        <w:rPr>
          <w:rFonts w:ascii="Times New Roman" w:hAnsi="Times New Roman"/>
          <w:sz w:val="24"/>
          <w:szCs w:val="24"/>
        </w:rPr>
        <w:t>authors s</w:t>
      </w:r>
      <w:r w:rsidR="007C5723" w:rsidRPr="0034221E">
        <w:rPr>
          <w:rFonts w:ascii="Times New Roman" w:hAnsi="Times New Roman"/>
          <w:sz w:val="24"/>
          <w:szCs w:val="24"/>
        </w:rPr>
        <w:t xml:space="preserve">how appreciation to </w:t>
      </w:r>
      <w:r w:rsidR="00100DE8" w:rsidRPr="0034221E">
        <w:rPr>
          <w:rFonts w:ascii="Times New Roman" w:hAnsi="Times New Roman"/>
          <w:sz w:val="24"/>
          <w:szCs w:val="24"/>
        </w:rPr>
        <w:t xml:space="preserve">Mr. </w:t>
      </w:r>
      <w:proofErr w:type="spellStart"/>
      <w:r w:rsidR="0017470A" w:rsidRPr="0034221E">
        <w:rPr>
          <w:rFonts w:ascii="Times New Roman" w:hAnsi="Times New Roman"/>
          <w:sz w:val="24"/>
          <w:szCs w:val="24"/>
        </w:rPr>
        <w:t>Kouji</w:t>
      </w:r>
      <w:proofErr w:type="spellEnd"/>
      <w:r w:rsidR="0017470A" w:rsidRPr="0034221E">
        <w:rPr>
          <w:rFonts w:ascii="Times New Roman" w:hAnsi="Times New Roman"/>
          <w:sz w:val="24"/>
          <w:szCs w:val="24"/>
        </w:rPr>
        <w:t xml:space="preserve"> Takeuchi</w:t>
      </w:r>
      <w:r w:rsidR="001A5C7D" w:rsidRPr="0034221E">
        <w:rPr>
          <w:rFonts w:ascii="Times New Roman" w:hAnsi="Times New Roman"/>
          <w:sz w:val="24"/>
          <w:szCs w:val="24"/>
        </w:rPr>
        <w:t xml:space="preserve">, </w:t>
      </w:r>
      <w:r w:rsidR="004C1813" w:rsidRPr="0034221E">
        <w:rPr>
          <w:rFonts w:ascii="Times New Roman" w:hAnsi="Times New Roman"/>
          <w:sz w:val="24"/>
          <w:szCs w:val="24"/>
        </w:rPr>
        <w:t xml:space="preserve">Mr. </w:t>
      </w:r>
      <w:proofErr w:type="spellStart"/>
      <w:r w:rsidR="005C76F8" w:rsidRPr="0034221E">
        <w:rPr>
          <w:rFonts w:ascii="Times New Roman" w:hAnsi="Times New Roman"/>
          <w:sz w:val="24"/>
          <w:szCs w:val="24"/>
        </w:rPr>
        <w:t>Youhei</w:t>
      </w:r>
      <w:proofErr w:type="spellEnd"/>
      <w:r w:rsidR="005C76F8" w:rsidRPr="0034221E">
        <w:rPr>
          <w:rFonts w:ascii="Times New Roman" w:hAnsi="Times New Roman"/>
          <w:sz w:val="24"/>
          <w:szCs w:val="24"/>
        </w:rPr>
        <w:t xml:space="preserve"> </w:t>
      </w:r>
      <w:proofErr w:type="spellStart"/>
      <w:r w:rsidR="005C76F8" w:rsidRPr="0034221E">
        <w:rPr>
          <w:rFonts w:ascii="Times New Roman" w:hAnsi="Times New Roman"/>
          <w:sz w:val="24"/>
          <w:szCs w:val="24"/>
        </w:rPr>
        <w:t>Shigeoka</w:t>
      </w:r>
      <w:proofErr w:type="spellEnd"/>
      <w:r w:rsidR="004C1813" w:rsidRPr="0034221E">
        <w:rPr>
          <w:rFonts w:ascii="Times New Roman" w:hAnsi="Times New Roman"/>
          <w:sz w:val="24"/>
          <w:szCs w:val="24"/>
        </w:rPr>
        <w:t xml:space="preserve">, Mr. </w:t>
      </w:r>
      <w:proofErr w:type="spellStart"/>
      <w:r w:rsidR="007C755A" w:rsidRPr="0034221E">
        <w:rPr>
          <w:rFonts w:ascii="Times New Roman" w:hAnsi="Times New Roman"/>
          <w:sz w:val="24"/>
          <w:szCs w:val="24"/>
        </w:rPr>
        <w:t>Katsuya</w:t>
      </w:r>
      <w:proofErr w:type="spellEnd"/>
      <w:r w:rsidR="007C755A" w:rsidRPr="0034221E">
        <w:rPr>
          <w:rFonts w:ascii="Times New Roman" w:hAnsi="Times New Roman"/>
          <w:sz w:val="24"/>
          <w:szCs w:val="24"/>
        </w:rPr>
        <w:t xml:space="preserve"> Ohura,</w:t>
      </w:r>
      <w:r w:rsidR="004C1813" w:rsidRPr="0034221E">
        <w:rPr>
          <w:rFonts w:ascii="Times New Roman" w:hAnsi="Times New Roman"/>
          <w:sz w:val="24"/>
          <w:szCs w:val="24"/>
        </w:rPr>
        <w:t xml:space="preserve"> Mr. </w:t>
      </w:r>
      <w:r w:rsidR="00293367" w:rsidRPr="0034221E">
        <w:rPr>
          <w:rFonts w:ascii="Times New Roman" w:hAnsi="Times New Roman"/>
          <w:sz w:val="24"/>
          <w:szCs w:val="24"/>
        </w:rPr>
        <w:t>Yoshiyuki Takahashi</w:t>
      </w:r>
      <w:r w:rsidR="004C1813" w:rsidRPr="0034221E">
        <w:rPr>
          <w:rFonts w:ascii="Times New Roman" w:hAnsi="Times New Roman"/>
          <w:sz w:val="24"/>
          <w:szCs w:val="24"/>
        </w:rPr>
        <w:t>,</w:t>
      </w:r>
      <w:r w:rsidR="005277FF" w:rsidRPr="0034221E">
        <w:rPr>
          <w:rFonts w:ascii="Times New Roman" w:hAnsi="Times New Roman"/>
          <w:sz w:val="24"/>
          <w:szCs w:val="24"/>
        </w:rPr>
        <w:t xml:space="preserve"> </w:t>
      </w:r>
      <w:r w:rsidR="005277FF" w:rsidRPr="005277FF">
        <w:rPr>
          <w:rFonts w:ascii="Times New Roman" w:hAnsi="Times New Roman"/>
          <w:sz w:val="24"/>
          <w:szCs w:val="24"/>
        </w:rPr>
        <w:t>for piloting the survey ship</w:t>
      </w:r>
      <w:r w:rsidR="0034221E">
        <w:rPr>
          <w:rFonts w:ascii="Times New Roman" w:hAnsi="Times New Roman"/>
          <w:sz w:val="24"/>
          <w:szCs w:val="24"/>
        </w:rPr>
        <w:t xml:space="preserve"> (</w:t>
      </w:r>
      <w:r w:rsidR="0010131E">
        <w:rPr>
          <w:rFonts w:ascii="Times New Roman" w:hAnsi="Times New Roman"/>
          <w:sz w:val="24"/>
          <w:szCs w:val="24"/>
        </w:rPr>
        <w:t>HIKARI</w:t>
      </w:r>
      <w:r w:rsidR="0034221E">
        <w:rPr>
          <w:rFonts w:ascii="Times New Roman" w:hAnsi="Times New Roman"/>
          <w:sz w:val="24"/>
          <w:szCs w:val="24"/>
        </w:rPr>
        <w:t>)</w:t>
      </w:r>
      <w:r w:rsidR="00201296">
        <w:rPr>
          <w:rFonts w:ascii="Times New Roman" w:hAnsi="Times New Roman"/>
          <w:sz w:val="24"/>
          <w:szCs w:val="24"/>
        </w:rPr>
        <w:t xml:space="preserve">. </w:t>
      </w:r>
      <w:r w:rsidR="00323DCE" w:rsidRPr="00323DCE">
        <w:rPr>
          <w:rFonts w:ascii="Times New Roman" w:hAnsi="Times New Roman"/>
          <w:sz w:val="24"/>
          <w:szCs w:val="24"/>
        </w:rPr>
        <w:t xml:space="preserve">We express our gratitude </w:t>
      </w:r>
      <w:r w:rsidR="00323DCE" w:rsidRPr="006B429F">
        <w:rPr>
          <w:rFonts w:ascii="Times New Roman" w:hAnsi="Times New Roman"/>
          <w:sz w:val="24"/>
          <w:szCs w:val="24"/>
        </w:rPr>
        <w:t>to</w:t>
      </w:r>
      <w:r w:rsidR="00100DE8" w:rsidRPr="006B429F">
        <w:rPr>
          <w:rFonts w:ascii="Times New Roman" w:hAnsi="Times New Roman"/>
          <w:sz w:val="24"/>
          <w:szCs w:val="24"/>
        </w:rPr>
        <w:t xml:space="preserve"> </w:t>
      </w:r>
      <w:r w:rsidR="002069E4" w:rsidRPr="006B429F">
        <w:rPr>
          <w:rFonts w:ascii="Times New Roman" w:hAnsi="Times New Roman"/>
          <w:sz w:val="24"/>
          <w:szCs w:val="24"/>
        </w:rPr>
        <w:t>Hiroshi Shibata</w:t>
      </w:r>
      <w:r w:rsidR="00C04DA1" w:rsidRPr="00C04DA1">
        <w:rPr>
          <w:rFonts w:ascii="Times New Roman" w:hAnsi="Times New Roman"/>
          <w:sz w:val="24"/>
          <w:szCs w:val="24"/>
        </w:rPr>
        <w:t>, M.Sc.</w:t>
      </w:r>
      <w:ins w:id="234" w:author="MANALO CERVINIA VELASCO" w:date="2016-05-24T18:11:00Z">
        <w:r w:rsidR="00A3720F">
          <w:rPr>
            <w:rFonts w:ascii="Times New Roman" w:hAnsi="Times New Roman"/>
            <w:sz w:val="24"/>
            <w:szCs w:val="24"/>
          </w:rPr>
          <w:t>,</w:t>
        </w:r>
      </w:ins>
      <w:r w:rsidR="00F00CAC" w:rsidRPr="006B429F">
        <w:rPr>
          <w:rFonts w:ascii="Times New Roman" w:hAnsi="Times New Roman"/>
          <w:sz w:val="24"/>
          <w:szCs w:val="24"/>
        </w:rPr>
        <w:t xml:space="preserve"> and students of Hiroshima University, Kobe University, and National Institute of Tech</w:t>
      </w:r>
      <w:r w:rsidR="00F00CAC" w:rsidRPr="00F57750">
        <w:rPr>
          <w:rFonts w:ascii="Times New Roman" w:hAnsi="Times New Roman"/>
          <w:sz w:val="24"/>
          <w:szCs w:val="24"/>
        </w:rPr>
        <w:t>nology, Hiroshima College</w:t>
      </w:r>
      <w:r w:rsidR="00BB1060" w:rsidRPr="00F57750">
        <w:rPr>
          <w:rFonts w:ascii="Times New Roman" w:hAnsi="Times New Roman"/>
          <w:sz w:val="24"/>
          <w:szCs w:val="24"/>
        </w:rPr>
        <w:t xml:space="preserve"> for their support </w:t>
      </w:r>
      <w:ins w:id="235" w:author="MANALO CERVINIA VELASCO" w:date="2016-05-24T18:10:00Z">
        <w:r w:rsidR="00A3720F">
          <w:rPr>
            <w:rFonts w:ascii="Times New Roman" w:hAnsi="Times New Roman"/>
            <w:sz w:val="24"/>
            <w:szCs w:val="24"/>
          </w:rPr>
          <w:t xml:space="preserve">during </w:t>
        </w:r>
      </w:ins>
      <w:r w:rsidR="00BB1060" w:rsidRPr="00F57750">
        <w:rPr>
          <w:rFonts w:ascii="Times New Roman" w:hAnsi="Times New Roman"/>
          <w:sz w:val="24"/>
          <w:szCs w:val="24"/>
        </w:rPr>
        <w:t>the surveys</w:t>
      </w:r>
      <w:ins w:id="236" w:author="亮 梅原" w:date="2016-05-25T09:22:00Z">
        <w:r w:rsidR="00B24593">
          <w:rPr>
            <w:rFonts w:ascii="Times New Roman" w:hAnsi="Times New Roman"/>
            <w:sz w:val="24"/>
            <w:szCs w:val="24"/>
          </w:rPr>
          <w:t xml:space="preserve">, and </w:t>
        </w:r>
      </w:ins>
      <w:ins w:id="237" w:author="亮 梅原" w:date="2016-05-25T09:23:00Z">
        <w:r w:rsidR="00B24593" w:rsidRPr="00047E7C">
          <w:rPr>
            <w:rFonts w:ascii="Times New Roman" w:hAnsi="Times New Roman"/>
            <w:sz w:val="24"/>
            <w:szCs w:val="24"/>
          </w:rPr>
          <w:t xml:space="preserve">Dr. </w:t>
        </w:r>
      </w:ins>
      <w:proofErr w:type="spellStart"/>
      <w:ins w:id="238" w:author="亮 梅原" w:date="2016-05-25T09:36:00Z">
        <w:r w:rsidR="00DE27A2" w:rsidRPr="00DE27A2">
          <w:rPr>
            <w:rFonts w:ascii="Times New Roman" w:hAnsi="Times New Roman"/>
            <w:sz w:val="24"/>
            <w:szCs w:val="24"/>
          </w:rPr>
          <w:t>Cervinia</w:t>
        </w:r>
        <w:proofErr w:type="spellEnd"/>
        <w:r w:rsidR="00DE27A2" w:rsidRPr="00DE27A2">
          <w:rPr>
            <w:rFonts w:ascii="Times New Roman" w:hAnsi="Times New Roman"/>
            <w:sz w:val="24"/>
            <w:szCs w:val="24"/>
          </w:rPr>
          <w:t xml:space="preserve"> V. </w:t>
        </w:r>
        <w:proofErr w:type="spellStart"/>
        <w:r w:rsidR="00DE27A2" w:rsidRPr="00DE27A2">
          <w:rPr>
            <w:rFonts w:ascii="Times New Roman" w:hAnsi="Times New Roman"/>
            <w:sz w:val="24"/>
            <w:szCs w:val="24"/>
          </w:rPr>
          <w:t>Manalo</w:t>
        </w:r>
      </w:ins>
      <w:proofErr w:type="spellEnd"/>
      <w:ins w:id="239" w:author="亮 梅原" w:date="2016-05-25T09:23:00Z">
        <w:r w:rsidR="00B24593" w:rsidRPr="00047E7C">
          <w:rPr>
            <w:rFonts w:ascii="Times New Roman" w:hAnsi="Times New Roman"/>
            <w:sz w:val="24"/>
            <w:szCs w:val="24"/>
          </w:rPr>
          <w:t xml:space="preserve"> </w:t>
        </w:r>
      </w:ins>
      <w:ins w:id="240" w:author="亮 梅原" w:date="2016-05-25T09:34:00Z">
        <w:r w:rsidR="00521290" w:rsidRPr="00521290">
          <w:rPr>
            <w:rFonts w:ascii="Times New Roman" w:hAnsi="Times New Roman"/>
            <w:sz w:val="24"/>
            <w:szCs w:val="24"/>
          </w:rPr>
          <w:t xml:space="preserve">(Hiroshima University) </w:t>
        </w:r>
      </w:ins>
      <w:ins w:id="241" w:author="亮 梅原" w:date="2016-05-25T09:23:00Z">
        <w:r w:rsidR="00B24593" w:rsidRPr="00047E7C">
          <w:rPr>
            <w:rFonts w:ascii="Times New Roman" w:hAnsi="Times New Roman"/>
            <w:sz w:val="24"/>
            <w:szCs w:val="24"/>
          </w:rPr>
          <w:t>for</w:t>
        </w:r>
        <w:r w:rsidR="00E242C8">
          <w:rPr>
            <w:rFonts w:ascii="Times New Roman" w:hAnsi="Times New Roman"/>
            <w:sz w:val="24"/>
            <w:szCs w:val="24"/>
          </w:rPr>
          <w:t xml:space="preserve"> </w:t>
        </w:r>
      </w:ins>
      <w:ins w:id="242" w:author="亮 梅原" w:date="2016-05-25T09:36:00Z">
        <w:r w:rsidR="000D3A38" w:rsidRPr="000D3A38">
          <w:rPr>
            <w:rFonts w:ascii="Times New Roman" w:hAnsi="Times New Roman"/>
            <w:sz w:val="24"/>
            <w:szCs w:val="24"/>
          </w:rPr>
          <w:t>her English check</w:t>
        </w:r>
        <w:r w:rsidR="000D3A38">
          <w:rPr>
            <w:rFonts w:ascii="Times New Roman" w:hAnsi="Times New Roman"/>
            <w:sz w:val="24"/>
            <w:szCs w:val="24"/>
          </w:rPr>
          <w:t xml:space="preserve">. </w:t>
        </w:r>
      </w:ins>
      <w:r w:rsidR="00347919" w:rsidRPr="00F57750">
        <w:rPr>
          <w:rFonts w:ascii="Times New Roman" w:hAnsi="Times New Roman"/>
          <w:sz w:val="24"/>
          <w:szCs w:val="24"/>
        </w:rPr>
        <w:t xml:space="preserve">This research was </w:t>
      </w:r>
      <w:ins w:id="243" w:author="MANALO CERVINIA VELASCO" w:date="2016-05-24T18:11:00Z">
        <w:r w:rsidR="00A3720F">
          <w:rPr>
            <w:rFonts w:ascii="Times New Roman" w:hAnsi="Times New Roman"/>
            <w:sz w:val="24"/>
            <w:szCs w:val="24"/>
          </w:rPr>
          <w:t xml:space="preserve">financially </w:t>
        </w:r>
      </w:ins>
      <w:r w:rsidR="00347919" w:rsidRPr="00F57750">
        <w:rPr>
          <w:rFonts w:ascii="Times New Roman" w:hAnsi="Times New Roman"/>
          <w:sz w:val="24"/>
          <w:szCs w:val="24"/>
        </w:rPr>
        <w:t>supported by the Environment Research and Technology Development Fund (S-13) granted by the Ministry of the Environment, Japan.</w:t>
      </w:r>
      <w:r w:rsidR="007521C6" w:rsidRPr="00F57750">
        <w:rPr>
          <w:rFonts w:ascii="Times New Roman" w:hAnsi="Times New Roman"/>
          <w:sz w:val="24"/>
          <w:szCs w:val="24"/>
        </w:rPr>
        <w:t xml:space="preserve"> </w:t>
      </w:r>
    </w:p>
    <w:p w14:paraId="16ED74FC" w14:textId="77777777" w:rsidR="00E619EC" w:rsidRPr="00F57750" w:rsidRDefault="00E619EC" w:rsidP="00853066">
      <w:pPr>
        <w:autoSpaceDE w:val="0"/>
        <w:autoSpaceDN w:val="0"/>
        <w:snapToGrid w:val="0"/>
        <w:ind w:firstLine="709"/>
        <w:outlineLvl w:val="0"/>
        <w:rPr>
          <w:rFonts w:ascii="Times New Roman" w:hAnsi="Times New Roman"/>
          <w:sz w:val="24"/>
          <w:szCs w:val="24"/>
        </w:rPr>
      </w:pPr>
    </w:p>
    <w:p w14:paraId="2F5FA0EB" w14:textId="4E5B63FB" w:rsidR="00770564" w:rsidRPr="00F57750" w:rsidRDefault="00DD4A83" w:rsidP="00853066">
      <w:pPr>
        <w:snapToGrid w:val="0"/>
        <w:ind w:firstLine="709"/>
        <w:jc w:val="center"/>
        <w:outlineLvl w:val="0"/>
        <w:rPr>
          <w:rFonts w:ascii="Times New Roman" w:hAnsi="Times New Roman"/>
          <w:sz w:val="24"/>
          <w:szCs w:val="24"/>
        </w:rPr>
      </w:pPr>
      <w:r w:rsidRPr="00F57750">
        <w:rPr>
          <w:rFonts w:ascii="Times New Roman" w:hAnsi="Times New Roman"/>
          <w:sz w:val="24"/>
          <w:szCs w:val="24"/>
        </w:rPr>
        <w:t>VII. REFERENCE</w:t>
      </w:r>
    </w:p>
    <w:p w14:paraId="78DCA55F" w14:textId="77777777" w:rsidR="00776279" w:rsidRPr="00F57750" w:rsidRDefault="00776279" w:rsidP="00AD5683">
      <w:pPr>
        <w:autoSpaceDE w:val="0"/>
        <w:autoSpaceDN w:val="0"/>
        <w:snapToGrid w:val="0"/>
        <w:outlineLvl w:val="0"/>
        <w:rPr>
          <w:rFonts w:ascii="Times New Roman" w:hAnsi="Times New Roman"/>
          <w:sz w:val="24"/>
          <w:szCs w:val="24"/>
        </w:rPr>
      </w:pPr>
    </w:p>
    <w:p w14:paraId="7E17849C" w14:textId="4D7FFC74" w:rsidR="006060A8" w:rsidRPr="002E0CE6" w:rsidRDefault="00820A70" w:rsidP="00CF4554">
      <w:pPr>
        <w:autoSpaceDE w:val="0"/>
        <w:autoSpaceDN w:val="0"/>
        <w:snapToGrid w:val="0"/>
        <w:ind w:firstLine="709"/>
        <w:outlineLvl w:val="0"/>
        <w:rPr>
          <w:rFonts w:ascii="Times New Roman" w:hAnsi="Times New Roman"/>
          <w:sz w:val="24"/>
          <w:szCs w:val="24"/>
        </w:rPr>
      </w:pPr>
      <w:r w:rsidRPr="00F57750">
        <w:rPr>
          <w:rFonts w:ascii="Times New Roman" w:hAnsi="Times New Roman"/>
          <w:sz w:val="24"/>
          <w:szCs w:val="24"/>
        </w:rPr>
        <w:t>[1</w:t>
      </w:r>
      <w:proofErr w:type="gramStart"/>
      <w:r w:rsidRPr="00F57750">
        <w:rPr>
          <w:rFonts w:ascii="Times New Roman" w:hAnsi="Times New Roman"/>
          <w:sz w:val="24"/>
          <w:szCs w:val="24"/>
        </w:rPr>
        <w:t>]</w:t>
      </w:r>
      <w:r w:rsidR="0051357E" w:rsidRPr="00F57750">
        <w:rPr>
          <w:rFonts w:ascii="Times New Roman" w:hAnsi="Times New Roman"/>
          <w:sz w:val="24"/>
          <w:szCs w:val="24"/>
        </w:rPr>
        <w:t xml:space="preserve">     </w:t>
      </w:r>
      <w:r w:rsidR="00AA3BE8" w:rsidRPr="00F57750">
        <w:rPr>
          <w:rFonts w:ascii="Times New Roman" w:hAnsi="Times New Roman"/>
          <w:kern w:val="0"/>
          <w:sz w:val="24"/>
          <w:szCs w:val="24"/>
        </w:rPr>
        <w:t>I.</w:t>
      </w:r>
      <w:r w:rsidR="008C3E2F" w:rsidRPr="00F57750">
        <w:rPr>
          <w:rFonts w:ascii="Times New Roman" w:hAnsi="Times New Roman"/>
          <w:kern w:val="0"/>
          <w:sz w:val="24"/>
          <w:szCs w:val="24"/>
        </w:rPr>
        <w:t>R</w:t>
      </w:r>
      <w:proofErr w:type="gramEnd"/>
      <w:r w:rsidR="009F4C58" w:rsidRPr="00F57750">
        <w:rPr>
          <w:rFonts w:ascii="Times New Roman" w:hAnsi="Times New Roman"/>
          <w:kern w:val="0"/>
          <w:sz w:val="24"/>
          <w:szCs w:val="24"/>
        </w:rPr>
        <w:t>. Joint</w:t>
      </w:r>
      <w:r w:rsidR="008C3E2F" w:rsidRPr="00F57750">
        <w:rPr>
          <w:rFonts w:ascii="Times New Roman" w:hAnsi="Times New Roman"/>
          <w:kern w:val="0"/>
          <w:sz w:val="24"/>
          <w:szCs w:val="24"/>
        </w:rPr>
        <w:t xml:space="preserve"> </w:t>
      </w:r>
      <w:r w:rsidR="009F4C58" w:rsidRPr="00F57750">
        <w:rPr>
          <w:rFonts w:ascii="Times New Roman" w:hAnsi="Times New Roman"/>
          <w:kern w:val="0"/>
          <w:sz w:val="24"/>
          <w:szCs w:val="24"/>
        </w:rPr>
        <w:t xml:space="preserve">and </w:t>
      </w:r>
      <w:r w:rsidR="00AA3BE8" w:rsidRPr="00F57750">
        <w:rPr>
          <w:rFonts w:ascii="Times New Roman" w:hAnsi="Times New Roman"/>
          <w:kern w:val="0"/>
          <w:sz w:val="24"/>
          <w:szCs w:val="24"/>
        </w:rPr>
        <w:t>A.</w:t>
      </w:r>
      <w:r w:rsidR="009F4C58" w:rsidRPr="00F57750">
        <w:rPr>
          <w:rFonts w:ascii="Times New Roman" w:hAnsi="Times New Roman"/>
          <w:kern w:val="0"/>
          <w:sz w:val="24"/>
          <w:szCs w:val="24"/>
        </w:rPr>
        <w:t xml:space="preserve">J. </w:t>
      </w:r>
      <w:proofErr w:type="spellStart"/>
      <w:r w:rsidR="009F4C58" w:rsidRPr="00F57750">
        <w:rPr>
          <w:rFonts w:ascii="Times New Roman" w:hAnsi="Times New Roman"/>
          <w:kern w:val="0"/>
          <w:sz w:val="24"/>
          <w:szCs w:val="24"/>
        </w:rPr>
        <w:t>Pomroy</w:t>
      </w:r>
      <w:proofErr w:type="spellEnd"/>
      <w:r w:rsidR="009F4C58" w:rsidRPr="00F57750">
        <w:rPr>
          <w:rFonts w:ascii="Times New Roman" w:hAnsi="Times New Roman"/>
          <w:kern w:val="0"/>
          <w:sz w:val="24"/>
          <w:szCs w:val="24"/>
        </w:rPr>
        <w:t xml:space="preserve">, </w:t>
      </w:r>
      <w:r w:rsidR="000B4C36" w:rsidRPr="00F57750">
        <w:rPr>
          <w:rFonts w:ascii="Times New Roman" w:hAnsi="Times New Roman"/>
          <w:kern w:val="0"/>
          <w:sz w:val="24"/>
          <w:szCs w:val="24"/>
        </w:rPr>
        <w:t xml:space="preserve">“Primary production in a turbid estuary,” </w:t>
      </w:r>
      <w:proofErr w:type="spellStart"/>
      <w:r w:rsidR="000B4C36" w:rsidRPr="00F57750">
        <w:rPr>
          <w:rFonts w:ascii="Times New Roman" w:hAnsi="Times New Roman"/>
          <w:i/>
          <w:kern w:val="0"/>
          <w:sz w:val="24"/>
          <w:szCs w:val="24"/>
        </w:rPr>
        <w:t>Estuar</w:t>
      </w:r>
      <w:proofErr w:type="spellEnd"/>
      <w:r w:rsidR="000B4C36" w:rsidRPr="00F57750">
        <w:rPr>
          <w:rFonts w:ascii="Times New Roman" w:hAnsi="Times New Roman"/>
          <w:i/>
          <w:kern w:val="0"/>
          <w:sz w:val="24"/>
          <w:szCs w:val="24"/>
        </w:rPr>
        <w:t>. Coast S</w:t>
      </w:r>
      <w:r w:rsidR="000B4C36" w:rsidRPr="00582B53">
        <w:rPr>
          <w:rFonts w:ascii="Times New Roman" w:hAnsi="Times New Roman"/>
          <w:i/>
          <w:kern w:val="0"/>
          <w:sz w:val="24"/>
          <w:szCs w:val="24"/>
        </w:rPr>
        <w:t>helf Sci</w:t>
      </w:r>
      <w:r w:rsidR="0085750C">
        <w:rPr>
          <w:rFonts w:ascii="Times New Roman" w:hAnsi="Times New Roman"/>
          <w:i/>
          <w:kern w:val="0"/>
          <w:sz w:val="24"/>
          <w:szCs w:val="24"/>
        </w:rPr>
        <w:t>.</w:t>
      </w:r>
      <w:r w:rsidR="000B4C36" w:rsidRPr="00582B53">
        <w:rPr>
          <w:rFonts w:ascii="Times New Roman" w:hAnsi="Times New Roman"/>
          <w:kern w:val="0"/>
          <w:sz w:val="24"/>
          <w:szCs w:val="24"/>
        </w:rPr>
        <w:t xml:space="preserve">, </w:t>
      </w:r>
      <w:r w:rsidR="00BF5C58" w:rsidRPr="00582B53">
        <w:rPr>
          <w:rFonts w:ascii="Times New Roman" w:hAnsi="Times New Roman"/>
          <w:kern w:val="0"/>
          <w:sz w:val="24"/>
          <w:szCs w:val="24"/>
        </w:rPr>
        <w:t xml:space="preserve">vol. 13, pp. </w:t>
      </w:r>
      <w:r w:rsidR="00BF5C58" w:rsidRPr="00E30497">
        <w:rPr>
          <w:rFonts w:ascii="Times New Roman" w:hAnsi="Times New Roman"/>
          <w:kern w:val="0"/>
          <w:sz w:val="24"/>
          <w:szCs w:val="24"/>
        </w:rPr>
        <w:t>303-316</w:t>
      </w:r>
      <w:r w:rsidR="00E13C55" w:rsidRPr="002E0CE6">
        <w:rPr>
          <w:rFonts w:ascii="Times New Roman" w:hAnsi="Times New Roman"/>
          <w:kern w:val="0"/>
          <w:sz w:val="24"/>
          <w:szCs w:val="24"/>
        </w:rPr>
        <w:t xml:space="preserve">, </w:t>
      </w:r>
      <w:r w:rsidR="007D2992" w:rsidRPr="002E0CE6">
        <w:rPr>
          <w:rFonts w:ascii="Times New Roman" w:hAnsi="Times New Roman"/>
          <w:kern w:val="0"/>
          <w:sz w:val="24"/>
          <w:szCs w:val="24"/>
        </w:rPr>
        <w:t>September</w:t>
      </w:r>
      <w:r w:rsidR="00E13C55" w:rsidRPr="002E0CE6">
        <w:rPr>
          <w:rFonts w:ascii="Times New Roman" w:hAnsi="Times New Roman"/>
          <w:kern w:val="0"/>
          <w:sz w:val="24"/>
          <w:szCs w:val="24"/>
        </w:rPr>
        <w:t xml:space="preserve"> 1981</w:t>
      </w:r>
      <w:r w:rsidR="00BF5C58" w:rsidRPr="002E0CE6">
        <w:rPr>
          <w:rFonts w:ascii="Times New Roman" w:hAnsi="Times New Roman"/>
          <w:kern w:val="0"/>
          <w:sz w:val="24"/>
          <w:szCs w:val="24"/>
        </w:rPr>
        <w:t>.</w:t>
      </w:r>
    </w:p>
    <w:p w14:paraId="5FF1A9A6" w14:textId="77777777" w:rsidR="00874D54" w:rsidRPr="002E0CE6" w:rsidRDefault="00196529" w:rsidP="00874D54">
      <w:pPr>
        <w:autoSpaceDE w:val="0"/>
        <w:autoSpaceDN w:val="0"/>
        <w:snapToGrid w:val="0"/>
        <w:ind w:firstLine="709"/>
        <w:outlineLvl w:val="0"/>
        <w:rPr>
          <w:rFonts w:ascii="Times New Roman" w:hAnsi="Times New Roman"/>
          <w:sz w:val="24"/>
          <w:szCs w:val="24"/>
        </w:rPr>
      </w:pPr>
      <w:r w:rsidRPr="002E0CE6">
        <w:rPr>
          <w:rFonts w:ascii="Times New Roman" w:hAnsi="Times New Roman"/>
          <w:sz w:val="24"/>
          <w:szCs w:val="24"/>
        </w:rPr>
        <w:t>[2</w:t>
      </w:r>
      <w:proofErr w:type="gramStart"/>
      <w:r w:rsidRPr="002E0CE6">
        <w:rPr>
          <w:rFonts w:ascii="Times New Roman" w:hAnsi="Times New Roman"/>
          <w:sz w:val="24"/>
          <w:szCs w:val="24"/>
        </w:rPr>
        <w:t xml:space="preserve">] </w:t>
      </w:r>
      <w:r w:rsidR="00E032F1" w:rsidRPr="002E0CE6">
        <w:rPr>
          <w:rFonts w:ascii="Times New Roman" w:hAnsi="Times New Roman"/>
          <w:sz w:val="24"/>
          <w:szCs w:val="24"/>
        </w:rPr>
        <w:t xml:space="preserve">    D.M</w:t>
      </w:r>
      <w:proofErr w:type="gramEnd"/>
      <w:r w:rsidR="00E032F1" w:rsidRPr="002E0CE6">
        <w:rPr>
          <w:rFonts w:ascii="Times New Roman" w:hAnsi="Times New Roman"/>
          <w:sz w:val="24"/>
          <w:szCs w:val="24"/>
        </w:rPr>
        <w:t xml:space="preserve">. Anderson, </w:t>
      </w:r>
      <w:r w:rsidR="00BF7D7D" w:rsidRPr="002E0CE6">
        <w:rPr>
          <w:rFonts w:ascii="Times New Roman" w:hAnsi="Times New Roman"/>
          <w:sz w:val="24"/>
          <w:szCs w:val="24"/>
        </w:rPr>
        <w:t xml:space="preserve">“Turning back the harmful red tide,” </w:t>
      </w:r>
      <w:r w:rsidR="00FB52AA" w:rsidRPr="002E0CE6">
        <w:rPr>
          <w:rFonts w:ascii="Times New Roman" w:hAnsi="Times New Roman"/>
          <w:i/>
          <w:sz w:val="24"/>
          <w:szCs w:val="24"/>
        </w:rPr>
        <w:t>Nature</w:t>
      </w:r>
      <w:r w:rsidR="00824CEC" w:rsidRPr="002E0CE6">
        <w:rPr>
          <w:rFonts w:ascii="Times New Roman" w:hAnsi="Times New Roman"/>
          <w:sz w:val="24"/>
          <w:szCs w:val="24"/>
        </w:rPr>
        <w:t xml:space="preserve">, </w:t>
      </w:r>
      <w:r w:rsidR="0034222F" w:rsidRPr="002E0CE6">
        <w:rPr>
          <w:rFonts w:ascii="Times New Roman" w:hAnsi="Times New Roman"/>
          <w:kern w:val="0"/>
          <w:sz w:val="24"/>
          <w:szCs w:val="24"/>
        </w:rPr>
        <w:t xml:space="preserve">vol. 388, pp. </w:t>
      </w:r>
      <w:r w:rsidR="0034222F" w:rsidRPr="002E0CE6">
        <w:rPr>
          <w:rFonts w:ascii="Times New Roman" w:hAnsi="Times New Roman"/>
          <w:sz w:val="24"/>
          <w:szCs w:val="24"/>
        </w:rPr>
        <w:t>513-514</w:t>
      </w:r>
      <w:r w:rsidR="0034222F" w:rsidRPr="002E0CE6">
        <w:rPr>
          <w:rFonts w:ascii="Times New Roman" w:hAnsi="Times New Roman"/>
          <w:kern w:val="0"/>
          <w:sz w:val="24"/>
          <w:szCs w:val="24"/>
        </w:rPr>
        <w:t xml:space="preserve">, </w:t>
      </w:r>
      <w:r w:rsidR="001C573F" w:rsidRPr="002E0CE6">
        <w:rPr>
          <w:rFonts w:ascii="Times New Roman" w:hAnsi="Times New Roman"/>
          <w:kern w:val="0"/>
          <w:sz w:val="24"/>
          <w:szCs w:val="24"/>
        </w:rPr>
        <w:t>August</w:t>
      </w:r>
      <w:r w:rsidR="0034222F" w:rsidRPr="002E0CE6">
        <w:rPr>
          <w:rFonts w:ascii="Times New Roman" w:hAnsi="Times New Roman"/>
          <w:kern w:val="0"/>
          <w:sz w:val="24"/>
          <w:szCs w:val="24"/>
        </w:rPr>
        <w:t xml:space="preserve"> 19</w:t>
      </w:r>
      <w:r w:rsidR="00BC2A97" w:rsidRPr="002E0CE6">
        <w:rPr>
          <w:rFonts w:ascii="Times New Roman" w:hAnsi="Times New Roman"/>
          <w:kern w:val="0"/>
          <w:sz w:val="24"/>
          <w:szCs w:val="24"/>
        </w:rPr>
        <w:t>97.</w:t>
      </w:r>
    </w:p>
    <w:p w14:paraId="7BEE365A" w14:textId="77777777" w:rsidR="004158CB" w:rsidRPr="00AA2244" w:rsidRDefault="00541069" w:rsidP="004158CB">
      <w:pPr>
        <w:autoSpaceDE w:val="0"/>
        <w:autoSpaceDN w:val="0"/>
        <w:snapToGrid w:val="0"/>
        <w:ind w:firstLine="709"/>
        <w:outlineLvl w:val="0"/>
        <w:rPr>
          <w:rFonts w:ascii="Times New Roman" w:hAnsi="Times New Roman"/>
          <w:sz w:val="24"/>
          <w:szCs w:val="24"/>
        </w:rPr>
      </w:pPr>
      <w:r w:rsidRPr="002E0CE6">
        <w:rPr>
          <w:rFonts w:ascii="Times New Roman" w:hAnsi="Times New Roman"/>
          <w:sz w:val="24"/>
          <w:szCs w:val="24"/>
        </w:rPr>
        <w:t>[3</w:t>
      </w:r>
      <w:proofErr w:type="gramStart"/>
      <w:r w:rsidRPr="002E0CE6">
        <w:rPr>
          <w:rFonts w:ascii="Times New Roman" w:hAnsi="Times New Roman"/>
          <w:sz w:val="24"/>
          <w:szCs w:val="24"/>
        </w:rPr>
        <w:t xml:space="preserve">]    </w:t>
      </w:r>
      <w:r w:rsidR="00251BBE" w:rsidRPr="002E0CE6">
        <w:rPr>
          <w:rFonts w:ascii="Times New Roman" w:hAnsi="Times New Roman"/>
          <w:sz w:val="24"/>
          <w:szCs w:val="24"/>
        </w:rPr>
        <w:t>FAO</w:t>
      </w:r>
      <w:proofErr w:type="gramEnd"/>
      <w:r w:rsidR="00251BBE" w:rsidRPr="002E0CE6">
        <w:rPr>
          <w:rFonts w:ascii="Times New Roman" w:hAnsi="Times New Roman"/>
          <w:sz w:val="24"/>
          <w:szCs w:val="24"/>
        </w:rPr>
        <w:t xml:space="preserve">, </w:t>
      </w:r>
      <w:r w:rsidR="00C741CB" w:rsidRPr="002E0CE6">
        <w:rPr>
          <w:rFonts w:ascii="Times New Roman" w:hAnsi="Times New Roman"/>
          <w:sz w:val="24"/>
          <w:szCs w:val="24"/>
        </w:rPr>
        <w:t>“</w:t>
      </w:r>
      <w:r w:rsidR="00A41E2B" w:rsidRPr="002E0CE6">
        <w:rPr>
          <w:rFonts w:ascii="Times New Roman" w:hAnsi="Times New Roman"/>
          <w:sz w:val="24"/>
          <w:szCs w:val="24"/>
        </w:rPr>
        <w:t xml:space="preserve">State of the World's Fisheries </w:t>
      </w:r>
      <w:r w:rsidR="00A41E2B" w:rsidRPr="00CE4523">
        <w:rPr>
          <w:rFonts w:ascii="Times New Roman" w:hAnsi="Times New Roman"/>
          <w:sz w:val="24"/>
          <w:szCs w:val="24"/>
        </w:rPr>
        <w:t xml:space="preserve">and Aquaculture 2008,” </w:t>
      </w:r>
      <w:r w:rsidR="005A4FE1" w:rsidRPr="00CE4523">
        <w:rPr>
          <w:rFonts w:ascii="Times New Roman" w:hAnsi="Times New Roman"/>
          <w:i/>
          <w:sz w:val="24"/>
          <w:szCs w:val="24"/>
        </w:rPr>
        <w:t>Fisheries De</w:t>
      </w:r>
      <w:r w:rsidR="005A4FE1" w:rsidRPr="00AA2244">
        <w:rPr>
          <w:rFonts w:ascii="Times New Roman" w:hAnsi="Times New Roman"/>
          <w:i/>
          <w:sz w:val="24"/>
          <w:szCs w:val="24"/>
        </w:rPr>
        <w:t>partment, Food and Agriculture Organization of the United Nations,</w:t>
      </w:r>
      <w:r w:rsidR="0085661D" w:rsidRPr="00AA2244">
        <w:rPr>
          <w:rFonts w:ascii="Times New Roman" w:hAnsi="Times New Roman"/>
          <w:i/>
          <w:sz w:val="24"/>
          <w:szCs w:val="24"/>
        </w:rPr>
        <w:t xml:space="preserve"> Rome,</w:t>
      </w:r>
      <w:r w:rsidR="0085661D" w:rsidRPr="00AA2244">
        <w:rPr>
          <w:i/>
        </w:rPr>
        <w:t xml:space="preserve"> </w:t>
      </w:r>
      <w:r w:rsidR="0085661D" w:rsidRPr="00AA2244">
        <w:rPr>
          <w:rFonts w:ascii="Times New Roman" w:hAnsi="Times New Roman"/>
          <w:i/>
          <w:sz w:val="24"/>
          <w:szCs w:val="24"/>
        </w:rPr>
        <w:t>Italy,</w:t>
      </w:r>
      <w:r w:rsidR="00DB7FCA" w:rsidRPr="00AA2244">
        <w:rPr>
          <w:rFonts w:ascii="Times New Roman" w:hAnsi="Times New Roman"/>
          <w:kern w:val="0"/>
          <w:sz w:val="24"/>
          <w:szCs w:val="24"/>
        </w:rPr>
        <w:t xml:space="preserve"> </w:t>
      </w:r>
      <w:r w:rsidR="00582B53" w:rsidRPr="00AA2244">
        <w:rPr>
          <w:rFonts w:ascii="Times New Roman" w:hAnsi="Times New Roman"/>
          <w:sz w:val="24"/>
          <w:szCs w:val="24"/>
        </w:rPr>
        <w:t>2009, 196 pp.</w:t>
      </w:r>
    </w:p>
    <w:p w14:paraId="3FBE1140" w14:textId="2402488E" w:rsidR="004158CB" w:rsidRPr="00EF237F" w:rsidRDefault="001C45A6" w:rsidP="004158CB">
      <w:pPr>
        <w:autoSpaceDE w:val="0"/>
        <w:autoSpaceDN w:val="0"/>
        <w:snapToGrid w:val="0"/>
        <w:ind w:firstLine="709"/>
        <w:outlineLvl w:val="0"/>
        <w:rPr>
          <w:rFonts w:ascii="Times New Roman" w:hAnsi="Times New Roman"/>
          <w:sz w:val="24"/>
          <w:szCs w:val="24"/>
        </w:rPr>
      </w:pPr>
      <w:r w:rsidRPr="00AA2244">
        <w:rPr>
          <w:rFonts w:ascii="Times New Roman" w:hAnsi="Times New Roman"/>
          <w:sz w:val="24"/>
          <w:szCs w:val="24"/>
        </w:rPr>
        <w:t>[4</w:t>
      </w:r>
      <w:proofErr w:type="gramStart"/>
      <w:r w:rsidRPr="00AA2244">
        <w:rPr>
          <w:rFonts w:ascii="Times New Roman" w:hAnsi="Times New Roman"/>
          <w:sz w:val="24"/>
          <w:szCs w:val="24"/>
        </w:rPr>
        <w:t xml:space="preserve">]     </w:t>
      </w:r>
      <w:r w:rsidRPr="00EF237F">
        <w:rPr>
          <w:rFonts w:ascii="Times New Roman" w:hAnsi="Times New Roman"/>
          <w:sz w:val="24"/>
          <w:szCs w:val="24"/>
        </w:rPr>
        <w:t>A.M</w:t>
      </w:r>
      <w:proofErr w:type="gramEnd"/>
      <w:r w:rsidRPr="00EF237F">
        <w:rPr>
          <w:rFonts w:ascii="Times New Roman" w:hAnsi="Times New Roman"/>
          <w:sz w:val="24"/>
          <w:szCs w:val="24"/>
        </w:rPr>
        <w:t xml:space="preserve">. </w:t>
      </w:r>
      <w:proofErr w:type="spellStart"/>
      <w:r w:rsidRPr="00EF237F">
        <w:rPr>
          <w:rFonts w:ascii="Times New Roman" w:hAnsi="Times New Roman"/>
          <w:sz w:val="24"/>
          <w:szCs w:val="24"/>
        </w:rPr>
        <w:t>Mathiesen</w:t>
      </w:r>
      <w:proofErr w:type="spellEnd"/>
      <w:r w:rsidRPr="00EF237F">
        <w:rPr>
          <w:rFonts w:ascii="Times New Roman" w:hAnsi="Times New Roman"/>
          <w:sz w:val="24"/>
          <w:szCs w:val="24"/>
        </w:rPr>
        <w:t xml:space="preserve">, </w:t>
      </w:r>
      <w:r w:rsidR="00B62FF7" w:rsidRPr="00EF237F">
        <w:rPr>
          <w:rFonts w:ascii="Times New Roman" w:hAnsi="Times New Roman"/>
          <w:sz w:val="24"/>
          <w:szCs w:val="24"/>
        </w:rPr>
        <w:t xml:space="preserve">“The State of the World Fisheries and Aquaculture 2012,” </w:t>
      </w:r>
      <w:r w:rsidR="00A0301C" w:rsidRPr="00EF237F">
        <w:rPr>
          <w:rFonts w:ascii="Times New Roman" w:hAnsi="Times New Roman"/>
          <w:i/>
          <w:sz w:val="24"/>
          <w:szCs w:val="24"/>
        </w:rPr>
        <w:t>Food and Agriculture Organization</w:t>
      </w:r>
      <w:r w:rsidR="00A0301C" w:rsidRPr="00EF237F">
        <w:rPr>
          <w:rFonts w:ascii="Times New Roman" w:hAnsi="Times New Roman"/>
          <w:sz w:val="24"/>
          <w:szCs w:val="24"/>
        </w:rPr>
        <w:t xml:space="preserve">, </w:t>
      </w:r>
      <w:r w:rsidR="000360BB" w:rsidRPr="00EF237F">
        <w:rPr>
          <w:rFonts w:ascii="Times New Roman" w:hAnsi="Times New Roman"/>
          <w:i/>
          <w:sz w:val="24"/>
          <w:szCs w:val="24"/>
        </w:rPr>
        <w:t>Rome,</w:t>
      </w:r>
      <w:r w:rsidR="000360BB" w:rsidRPr="00EF237F">
        <w:rPr>
          <w:i/>
        </w:rPr>
        <w:t xml:space="preserve"> </w:t>
      </w:r>
      <w:r w:rsidR="000360BB" w:rsidRPr="00EF237F">
        <w:rPr>
          <w:rFonts w:ascii="Times New Roman" w:hAnsi="Times New Roman"/>
          <w:i/>
          <w:sz w:val="24"/>
          <w:szCs w:val="24"/>
        </w:rPr>
        <w:t>Italy,</w:t>
      </w:r>
      <w:r w:rsidR="000360BB" w:rsidRPr="00EF237F">
        <w:rPr>
          <w:rFonts w:ascii="Times New Roman" w:hAnsi="Times New Roman"/>
          <w:kern w:val="0"/>
          <w:sz w:val="24"/>
          <w:szCs w:val="24"/>
        </w:rPr>
        <w:t xml:space="preserve"> </w:t>
      </w:r>
      <w:r w:rsidR="000360BB" w:rsidRPr="00EF237F">
        <w:rPr>
          <w:rFonts w:ascii="Times New Roman" w:hAnsi="Times New Roman"/>
          <w:sz w:val="24"/>
          <w:szCs w:val="24"/>
        </w:rPr>
        <w:t xml:space="preserve">2012, </w:t>
      </w:r>
      <w:r w:rsidR="00C06ABC" w:rsidRPr="00EF237F">
        <w:rPr>
          <w:rFonts w:ascii="Times New Roman" w:hAnsi="Times New Roman"/>
          <w:sz w:val="24"/>
          <w:szCs w:val="24"/>
        </w:rPr>
        <w:t>290</w:t>
      </w:r>
      <w:r w:rsidR="00F94CD1" w:rsidRPr="00EF237F">
        <w:rPr>
          <w:rFonts w:ascii="Times New Roman" w:hAnsi="Times New Roman"/>
          <w:sz w:val="24"/>
          <w:szCs w:val="24"/>
        </w:rPr>
        <w:t xml:space="preserve"> </w:t>
      </w:r>
      <w:r w:rsidR="00C06ABC" w:rsidRPr="00EF237F">
        <w:rPr>
          <w:rFonts w:ascii="Times New Roman" w:hAnsi="Times New Roman"/>
          <w:sz w:val="24"/>
          <w:szCs w:val="24"/>
        </w:rPr>
        <w:t>pp.</w:t>
      </w:r>
    </w:p>
    <w:p w14:paraId="79A8A38E" w14:textId="2E41724D" w:rsidR="004158CB" w:rsidRPr="00882DC5" w:rsidRDefault="00532824" w:rsidP="004158CB">
      <w:pPr>
        <w:autoSpaceDE w:val="0"/>
        <w:autoSpaceDN w:val="0"/>
        <w:snapToGrid w:val="0"/>
        <w:ind w:firstLine="709"/>
        <w:outlineLvl w:val="0"/>
        <w:rPr>
          <w:rFonts w:ascii="Times New Roman" w:hAnsi="Times New Roman"/>
          <w:sz w:val="24"/>
          <w:szCs w:val="24"/>
        </w:rPr>
      </w:pPr>
      <w:r w:rsidRPr="00EF237F">
        <w:rPr>
          <w:rFonts w:ascii="Times New Roman" w:hAnsi="Times New Roman"/>
          <w:sz w:val="24"/>
          <w:szCs w:val="24"/>
        </w:rPr>
        <w:t>[5</w:t>
      </w:r>
      <w:proofErr w:type="gramStart"/>
      <w:r w:rsidRPr="00EF237F">
        <w:rPr>
          <w:rFonts w:ascii="Times New Roman" w:hAnsi="Times New Roman"/>
          <w:sz w:val="24"/>
          <w:szCs w:val="24"/>
        </w:rPr>
        <w:t xml:space="preserve">]     </w:t>
      </w:r>
      <w:r w:rsidR="003F6F35" w:rsidRPr="00EF237F">
        <w:rPr>
          <w:rFonts w:ascii="Times New Roman" w:hAnsi="Times New Roman"/>
          <w:sz w:val="24"/>
          <w:szCs w:val="24"/>
        </w:rPr>
        <w:t>B.M</w:t>
      </w:r>
      <w:proofErr w:type="gramEnd"/>
      <w:r w:rsidR="003F6F35" w:rsidRPr="00EF237F">
        <w:rPr>
          <w:rFonts w:ascii="Times New Roman" w:hAnsi="Times New Roman"/>
          <w:sz w:val="24"/>
          <w:szCs w:val="24"/>
        </w:rPr>
        <w:t xml:space="preserve">. </w:t>
      </w:r>
      <w:r w:rsidR="00D605DA" w:rsidRPr="00EF237F">
        <w:rPr>
          <w:rFonts w:ascii="Times New Roman" w:hAnsi="Times New Roman"/>
          <w:kern w:val="0"/>
          <w:sz w:val="24"/>
          <w:szCs w:val="24"/>
        </w:rPr>
        <w:t xml:space="preserve">Forrest, </w:t>
      </w:r>
      <w:r w:rsidR="000308A4" w:rsidRPr="00EF237F">
        <w:rPr>
          <w:rFonts w:ascii="Times New Roman" w:hAnsi="Times New Roman"/>
          <w:kern w:val="0"/>
          <w:sz w:val="24"/>
          <w:szCs w:val="24"/>
        </w:rPr>
        <w:t xml:space="preserve">N.B. </w:t>
      </w:r>
      <w:proofErr w:type="spellStart"/>
      <w:r w:rsidR="000308A4" w:rsidRPr="00EF237F">
        <w:rPr>
          <w:rFonts w:ascii="Times New Roman" w:hAnsi="Times New Roman"/>
          <w:kern w:val="0"/>
          <w:sz w:val="24"/>
          <w:szCs w:val="24"/>
        </w:rPr>
        <w:t>Keeley</w:t>
      </w:r>
      <w:proofErr w:type="spellEnd"/>
      <w:r w:rsidR="000308A4" w:rsidRPr="00EF237F">
        <w:rPr>
          <w:rFonts w:ascii="Times New Roman" w:hAnsi="Times New Roman"/>
          <w:kern w:val="0"/>
          <w:sz w:val="24"/>
          <w:szCs w:val="24"/>
        </w:rPr>
        <w:t xml:space="preserve">, </w:t>
      </w:r>
      <w:r w:rsidR="006E495D" w:rsidRPr="00EF237F">
        <w:rPr>
          <w:rFonts w:ascii="Times New Roman" w:hAnsi="Times New Roman"/>
          <w:kern w:val="0"/>
          <w:sz w:val="24"/>
          <w:szCs w:val="24"/>
        </w:rPr>
        <w:t>G.A. Hopkins</w:t>
      </w:r>
      <w:r w:rsidR="00092130" w:rsidRPr="00EF237F">
        <w:rPr>
          <w:rFonts w:ascii="Times New Roman" w:hAnsi="Times New Roman"/>
          <w:kern w:val="0"/>
          <w:sz w:val="24"/>
          <w:szCs w:val="24"/>
        </w:rPr>
        <w:t xml:space="preserve">, </w:t>
      </w:r>
      <w:r w:rsidR="00F22057" w:rsidRPr="00EF237F">
        <w:rPr>
          <w:rFonts w:ascii="Times New Roman" w:hAnsi="Times New Roman"/>
          <w:kern w:val="0"/>
          <w:sz w:val="24"/>
          <w:szCs w:val="24"/>
        </w:rPr>
        <w:t xml:space="preserve">S.C. Webb, </w:t>
      </w:r>
      <w:r w:rsidR="002E180B" w:rsidRPr="00EF237F">
        <w:rPr>
          <w:rFonts w:ascii="Times New Roman" w:hAnsi="Times New Roman"/>
          <w:kern w:val="0"/>
          <w:sz w:val="24"/>
          <w:szCs w:val="24"/>
        </w:rPr>
        <w:t xml:space="preserve">and </w:t>
      </w:r>
      <w:r w:rsidR="00A07A89" w:rsidRPr="00EF237F">
        <w:rPr>
          <w:rFonts w:ascii="Times New Roman" w:hAnsi="Times New Roman"/>
          <w:kern w:val="0"/>
          <w:sz w:val="24"/>
          <w:szCs w:val="24"/>
        </w:rPr>
        <w:t xml:space="preserve">D.M. Clement, </w:t>
      </w:r>
      <w:r w:rsidR="00930029" w:rsidRPr="00EF237F">
        <w:rPr>
          <w:rFonts w:ascii="Times New Roman" w:hAnsi="Times New Roman"/>
          <w:kern w:val="0"/>
          <w:sz w:val="24"/>
          <w:szCs w:val="24"/>
        </w:rPr>
        <w:t>“</w:t>
      </w:r>
      <w:r w:rsidR="00383CA9" w:rsidRPr="00EF237F">
        <w:rPr>
          <w:rFonts w:ascii="Times New Roman" w:hAnsi="Times New Roman"/>
          <w:kern w:val="0"/>
          <w:sz w:val="24"/>
          <w:szCs w:val="24"/>
        </w:rPr>
        <w:t xml:space="preserve">Bivalve aquaculture in estuaries: Review and synthesis of oyster cultivation effects,” </w:t>
      </w:r>
      <w:r w:rsidR="00430825" w:rsidRPr="00EF237F">
        <w:rPr>
          <w:rFonts w:ascii="Times New Roman" w:hAnsi="Times New Roman"/>
          <w:i/>
          <w:kern w:val="0"/>
          <w:sz w:val="24"/>
          <w:szCs w:val="24"/>
        </w:rPr>
        <w:t>Aquaculture</w:t>
      </w:r>
      <w:r w:rsidR="00430825" w:rsidRPr="00EF237F">
        <w:rPr>
          <w:rFonts w:ascii="Times New Roman" w:hAnsi="Times New Roman"/>
          <w:kern w:val="0"/>
          <w:sz w:val="24"/>
          <w:szCs w:val="24"/>
        </w:rPr>
        <w:t xml:space="preserve">, </w:t>
      </w:r>
      <w:r w:rsidR="00425329" w:rsidRPr="00EF237F">
        <w:rPr>
          <w:rFonts w:ascii="Times New Roman" w:hAnsi="Times New Roman"/>
          <w:kern w:val="0"/>
          <w:sz w:val="24"/>
          <w:szCs w:val="24"/>
        </w:rPr>
        <w:t xml:space="preserve">Vol. 298, </w:t>
      </w:r>
      <w:r w:rsidR="00533DD4" w:rsidRPr="00EF237F">
        <w:rPr>
          <w:rFonts w:ascii="Times New Roman" w:hAnsi="Times New Roman"/>
          <w:kern w:val="0"/>
          <w:sz w:val="24"/>
          <w:szCs w:val="24"/>
        </w:rPr>
        <w:t>pp.</w:t>
      </w:r>
      <w:r w:rsidR="00631031" w:rsidRPr="00EF237F">
        <w:rPr>
          <w:rFonts w:ascii="Times New Roman" w:hAnsi="Times New Roman"/>
          <w:kern w:val="0"/>
          <w:sz w:val="24"/>
          <w:szCs w:val="24"/>
        </w:rPr>
        <w:t>1-15, Decem</w:t>
      </w:r>
      <w:r w:rsidR="00631031" w:rsidRPr="00882DC5">
        <w:rPr>
          <w:rFonts w:ascii="Times New Roman" w:hAnsi="Times New Roman"/>
          <w:kern w:val="0"/>
          <w:sz w:val="24"/>
          <w:szCs w:val="24"/>
        </w:rPr>
        <w:t>ber 2009.</w:t>
      </w:r>
    </w:p>
    <w:p w14:paraId="55978096" w14:textId="1E96E2BF" w:rsidR="004158CB" w:rsidRPr="00882DC5" w:rsidRDefault="00A335E8" w:rsidP="004158CB">
      <w:pPr>
        <w:autoSpaceDE w:val="0"/>
        <w:autoSpaceDN w:val="0"/>
        <w:snapToGrid w:val="0"/>
        <w:ind w:firstLine="709"/>
        <w:outlineLvl w:val="0"/>
        <w:rPr>
          <w:rFonts w:ascii="Times New Roman" w:hAnsi="Times New Roman"/>
          <w:sz w:val="24"/>
          <w:szCs w:val="24"/>
        </w:rPr>
      </w:pPr>
      <w:r w:rsidRPr="00882DC5">
        <w:rPr>
          <w:rFonts w:ascii="Times New Roman" w:hAnsi="Times New Roman"/>
          <w:sz w:val="24"/>
          <w:szCs w:val="24"/>
        </w:rPr>
        <w:t>[6</w:t>
      </w:r>
      <w:proofErr w:type="gramStart"/>
      <w:r w:rsidRPr="00882DC5">
        <w:rPr>
          <w:rFonts w:ascii="Times New Roman" w:hAnsi="Times New Roman"/>
          <w:sz w:val="24"/>
          <w:szCs w:val="24"/>
        </w:rPr>
        <w:t>]</w:t>
      </w:r>
      <w:r w:rsidR="00BF500A" w:rsidRPr="00882DC5">
        <w:rPr>
          <w:rFonts w:ascii="Times New Roman" w:hAnsi="Times New Roman"/>
          <w:sz w:val="24"/>
          <w:szCs w:val="24"/>
        </w:rPr>
        <w:t xml:space="preserve">     T</w:t>
      </w:r>
      <w:proofErr w:type="gramEnd"/>
      <w:r w:rsidR="00BF500A" w:rsidRPr="00882DC5">
        <w:rPr>
          <w:rFonts w:ascii="Times New Roman" w:hAnsi="Times New Roman"/>
          <w:sz w:val="24"/>
          <w:szCs w:val="24"/>
        </w:rPr>
        <w:t xml:space="preserve">. Yamamoto, </w:t>
      </w:r>
      <w:r w:rsidR="00115663" w:rsidRPr="00882DC5">
        <w:rPr>
          <w:rFonts w:ascii="Times New Roman" w:hAnsi="Times New Roman"/>
          <w:sz w:val="24"/>
          <w:szCs w:val="24"/>
        </w:rPr>
        <w:t>“</w:t>
      </w:r>
      <w:r w:rsidR="0019283D" w:rsidRPr="00882DC5">
        <w:rPr>
          <w:rFonts w:ascii="Times New Roman" w:hAnsi="Times New Roman"/>
          <w:sz w:val="24"/>
          <w:szCs w:val="24"/>
        </w:rPr>
        <w:t xml:space="preserve">The </w:t>
      </w:r>
      <w:proofErr w:type="spellStart"/>
      <w:r w:rsidR="0019283D" w:rsidRPr="00882DC5">
        <w:rPr>
          <w:rFonts w:ascii="Times New Roman" w:hAnsi="Times New Roman"/>
          <w:sz w:val="24"/>
          <w:szCs w:val="24"/>
        </w:rPr>
        <w:t>Seto</w:t>
      </w:r>
      <w:proofErr w:type="spellEnd"/>
      <w:r w:rsidR="0019283D" w:rsidRPr="00882DC5">
        <w:rPr>
          <w:rFonts w:ascii="Times New Roman" w:hAnsi="Times New Roman"/>
          <w:sz w:val="24"/>
          <w:szCs w:val="24"/>
        </w:rPr>
        <w:t xml:space="preserve"> Inland Sea - Eutrophic or Oligotrophic?,” </w:t>
      </w:r>
      <w:r w:rsidR="00131B5D" w:rsidRPr="00882DC5">
        <w:rPr>
          <w:rFonts w:ascii="Times New Roman" w:hAnsi="Times New Roman"/>
          <w:i/>
          <w:sz w:val="24"/>
          <w:szCs w:val="24"/>
        </w:rPr>
        <w:t xml:space="preserve">Mar. </w:t>
      </w:r>
      <w:proofErr w:type="spellStart"/>
      <w:r w:rsidR="00131B5D" w:rsidRPr="00882DC5">
        <w:rPr>
          <w:rFonts w:ascii="Times New Roman" w:hAnsi="Times New Roman"/>
          <w:i/>
          <w:sz w:val="24"/>
          <w:szCs w:val="24"/>
        </w:rPr>
        <w:t>Poll</w:t>
      </w:r>
      <w:r w:rsidR="00133330" w:rsidRPr="00882DC5">
        <w:rPr>
          <w:rFonts w:ascii="Times New Roman" w:hAnsi="Times New Roman"/>
          <w:i/>
          <w:sz w:val="24"/>
          <w:szCs w:val="24"/>
        </w:rPr>
        <w:t>ut</w:t>
      </w:r>
      <w:proofErr w:type="spellEnd"/>
      <w:r w:rsidR="00131B5D" w:rsidRPr="00882DC5">
        <w:rPr>
          <w:rFonts w:ascii="Times New Roman" w:hAnsi="Times New Roman"/>
          <w:i/>
          <w:sz w:val="24"/>
          <w:szCs w:val="24"/>
        </w:rPr>
        <w:t>. Bull</w:t>
      </w:r>
      <w:proofErr w:type="gramStart"/>
      <w:r w:rsidR="00711375">
        <w:rPr>
          <w:rFonts w:ascii="Times New Roman" w:hAnsi="Times New Roman"/>
          <w:i/>
          <w:sz w:val="24"/>
          <w:szCs w:val="24"/>
        </w:rPr>
        <w:t>.</w:t>
      </w:r>
      <w:r w:rsidR="005426AF" w:rsidRPr="00882DC5">
        <w:rPr>
          <w:rFonts w:ascii="Times New Roman" w:hAnsi="Times New Roman"/>
          <w:sz w:val="24"/>
          <w:szCs w:val="24"/>
        </w:rPr>
        <w:t>,</w:t>
      </w:r>
      <w:proofErr w:type="gramEnd"/>
      <w:r w:rsidR="005426AF" w:rsidRPr="00882DC5">
        <w:rPr>
          <w:rFonts w:ascii="Times New Roman" w:hAnsi="Times New Roman"/>
          <w:sz w:val="24"/>
          <w:szCs w:val="24"/>
        </w:rPr>
        <w:t xml:space="preserve"> </w:t>
      </w:r>
      <w:r w:rsidR="00FE760C" w:rsidRPr="00882DC5">
        <w:rPr>
          <w:rFonts w:ascii="Times New Roman" w:hAnsi="Times New Roman"/>
          <w:sz w:val="24"/>
          <w:szCs w:val="24"/>
        </w:rPr>
        <w:t xml:space="preserve">vol. 47, </w:t>
      </w:r>
      <w:r w:rsidR="00501E8C" w:rsidRPr="00882DC5">
        <w:rPr>
          <w:rFonts w:ascii="Times New Roman" w:hAnsi="Times New Roman"/>
          <w:kern w:val="0"/>
          <w:sz w:val="24"/>
          <w:szCs w:val="24"/>
        </w:rPr>
        <w:t>pp. 37-42,</w:t>
      </w:r>
      <w:r w:rsidR="009069B0" w:rsidRPr="00882DC5">
        <w:rPr>
          <w:rFonts w:ascii="Times New Roman" w:hAnsi="Times New Roman"/>
          <w:kern w:val="0"/>
          <w:sz w:val="24"/>
          <w:szCs w:val="24"/>
        </w:rPr>
        <w:t xml:space="preserve"> </w:t>
      </w:r>
      <w:r w:rsidR="00E33835" w:rsidRPr="00882DC5">
        <w:rPr>
          <w:rFonts w:ascii="Times New Roman" w:hAnsi="Times New Roman"/>
          <w:kern w:val="0"/>
          <w:sz w:val="24"/>
          <w:szCs w:val="24"/>
        </w:rPr>
        <w:t>January-June 2003.</w:t>
      </w:r>
    </w:p>
    <w:p w14:paraId="0880F95F" w14:textId="6AC32E1E" w:rsidR="008D63DD" w:rsidRPr="00D7396B" w:rsidRDefault="0017521E" w:rsidP="00853066">
      <w:pPr>
        <w:autoSpaceDE w:val="0"/>
        <w:autoSpaceDN w:val="0"/>
        <w:snapToGrid w:val="0"/>
        <w:ind w:firstLine="709"/>
        <w:outlineLvl w:val="0"/>
        <w:rPr>
          <w:rFonts w:ascii="Times New Roman" w:hAnsi="Times New Roman"/>
          <w:kern w:val="0"/>
          <w:sz w:val="24"/>
          <w:szCs w:val="24"/>
        </w:rPr>
      </w:pPr>
      <w:r w:rsidRPr="008C5F12">
        <w:rPr>
          <w:rFonts w:ascii="Times New Roman" w:hAnsi="Times New Roman"/>
          <w:sz w:val="24"/>
          <w:szCs w:val="24"/>
        </w:rPr>
        <w:t>[7</w:t>
      </w:r>
      <w:proofErr w:type="gramStart"/>
      <w:r w:rsidRPr="008C5F12">
        <w:rPr>
          <w:rFonts w:ascii="Times New Roman" w:hAnsi="Times New Roman"/>
          <w:sz w:val="24"/>
          <w:szCs w:val="24"/>
        </w:rPr>
        <w:t xml:space="preserve">]     </w:t>
      </w:r>
      <w:r w:rsidR="00C94AB7" w:rsidRPr="008C5F12">
        <w:rPr>
          <w:rFonts w:ascii="Times New Roman" w:hAnsi="Times New Roman"/>
          <w:sz w:val="24"/>
          <w:szCs w:val="24"/>
        </w:rPr>
        <w:t>Ministry</w:t>
      </w:r>
      <w:proofErr w:type="gramEnd"/>
      <w:r w:rsidR="00C94AB7" w:rsidRPr="008C5F12">
        <w:rPr>
          <w:rFonts w:ascii="Times New Roman" w:hAnsi="Times New Roman"/>
          <w:sz w:val="24"/>
          <w:szCs w:val="24"/>
        </w:rPr>
        <w:t xml:space="preserve"> of Ag</w:t>
      </w:r>
      <w:r w:rsidR="00C94AB7" w:rsidRPr="00777D7A">
        <w:rPr>
          <w:rFonts w:ascii="Times New Roman" w:hAnsi="Times New Roman"/>
          <w:sz w:val="24"/>
          <w:szCs w:val="24"/>
        </w:rPr>
        <w:t xml:space="preserve">riculture, Forestry and Fisheries, </w:t>
      </w:r>
      <w:r w:rsidR="00AC0D7B" w:rsidRPr="00777D7A">
        <w:rPr>
          <w:rFonts w:ascii="Times New Roman" w:hAnsi="Times New Roman"/>
          <w:sz w:val="24"/>
          <w:szCs w:val="24"/>
        </w:rPr>
        <w:t xml:space="preserve">“Statistics on Fishery and Aquaculture Production,” </w:t>
      </w:r>
      <w:r w:rsidR="00C012DE" w:rsidRPr="00777D7A">
        <w:rPr>
          <w:rFonts w:ascii="Times New Roman" w:hAnsi="Times New Roman"/>
          <w:i/>
          <w:sz w:val="24"/>
          <w:szCs w:val="24"/>
        </w:rPr>
        <w:t>http://w</w:t>
      </w:r>
      <w:r w:rsidR="00C012DE" w:rsidRPr="00D7396B">
        <w:rPr>
          <w:rFonts w:ascii="Times New Roman" w:hAnsi="Times New Roman"/>
          <w:i/>
          <w:sz w:val="24"/>
          <w:szCs w:val="24"/>
        </w:rPr>
        <w:t>ww.maff.go.jp/j/tokei/kouhyou/kaimen_gyosei/</w:t>
      </w:r>
      <w:r w:rsidR="00C012DE" w:rsidRPr="00D7396B">
        <w:rPr>
          <w:rFonts w:ascii="Times New Roman" w:hAnsi="Times New Roman"/>
          <w:sz w:val="24"/>
          <w:szCs w:val="24"/>
        </w:rPr>
        <w:t>,</w:t>
      </w:r>
      <w:r w:rsidR="00C012DE" w:rsidRPr="00D7396B">
        <w:rPr>
          <w:rFonts w:ascii="Times New Roman" w:hAnsi="Times New Roman"/>
          <w:i/>
          <w:sz w:val="24"/>
          <w:szCs w:val="24"/>
        </w:rPr>
        <w:t xml:space="preserve"> </w:t>
      </w:r>
      <w:r w:rsidR="00D53ACC" w:rsidRPr="00D7396B">
        <w:rPr>
          <w:rFonts w:ascii="Times New Roman" w:hAnsi="Times New Roman"/>
          <w:sz w:val="24"/>
          <w:szCs w:val="24"/>
        </w:rPr>
        <w:t>Accessed 15 May 2016</w:t>
      </w:r>
      <w:r w:rsidR="002F180C" w:rsidRPr="00D7396B">
        <w:rPr>
          <w:rFonts w:ascii="Times New Roman" w:hAnsi="Times New Roman"/>
          <w:sz w:val="24"/>
          <w:szCs w:val="24"/>
        </w:rPr>
        <w:t>.</w:t>
      </w:r>
      <w:r w:rsidR="00E65C4F" w:rsidRPr="00D7396B">
        <w:rPr>
          <w:rFonts w:ascii="Times New Roman" w:hAnsi="Times New Roman"/>
          <w:sz w:val="24"/>
          <w:szCs w:val="24"/>
        </w:rPr>
        <w:t xml:space="preserve"> (</w:t>
      </w:r>
      <w:proofErr w:type="gramStart"/>
      <w:r w:rsidR="00AA2244" w:rsidRPr="00D7396B">
        <w:rPr>
          <w:rFonts w:ascii="Times New Roman" w:hAnsi="Times New Roman"/>
          <w:sz w:val="24"/>
          <w:szCs w:val="24"/>
        </w:rPr>
        <w:t>in</w:t>
      </w:r>
      <w:proofErr w:type="gramEnd"/>
      <w:r w:rsidR="00AA2244" w:rsidRPr="00D7396B">
        <w:rPr>
          <w:rFonts w:ascii="Times New Roman" w:hAnsi="Times New Roman"/>
          <w:sz w:val="24"/>
          <w:szCs w:val="24"/>
        </w:rPr>
        <w:t xml:space="preserve"> Japanese</w:t>
      </w:r>
      <w:r w:rsidR="00E65C4F" w:rsidRPr="00D7396B">
        <w:rPr>
          <w:rFonts w:ascii="Times New Roman" w:hAnsi="Times New Roman"/>
          <w:sz w:val="24"/>
          <w:szCs w:val="24"/>
        </w:rPr>
        <w:t>)</w:t>
      </w:r>
    </w:p>
    <w:p w14:paraId="1FCACBF1" w14:textId="402023F8" w:rsidR="00631031" w:rsidRPr="00D7396B" w:rsidRDefault="00BD112D" w:rsidP="00853066">
      <w:pPr>
        <w:autoSpaceDE w:val="0"/>
        <w:autoSpaceDN w:val="0"/>
        <w:snapToGrid w:val="0"/>
        <w:ind w:firstLine="709"/>
        <w:outlineLvl w:val="0"/>
        <w:rPr>
          <w:rFonts w:ascii="Times New Roman" w:hAnsi="Times New Roman"/>
          <w:sz w:val="24"/>
          <w:szCs w:val="24"/>
        </w:rPr>
      </w:pPr>
      <w:r w:rsidRPr="00D7396B">
        <w:rPr>
          <w:rFonts w:ascii="Times New Roman" w:hAnsi="Times New Roman"/>
          <w:sz w:val="24"/>
          <w:szCs w:val="24"/>
        </w:rPr>
        <w:t>[8</w:t>
      </w:r>
      <w:proofErr w:type="gramStart"/>
      <w:r w:rsidRPr="00D7396B">
        <w:rPr>
          <w:rFonts w:ascii="Times New Roman" w:hAnsi="Times New Roman"/>
          <w:sz w:val="24"/>
          <w:szCs w:val="24"/>
        </w:rPr>
        <w:t xml:space="preserve">]     </w:t>
      </w:r>
      <w:r w:rsidR="00C004AA" w:rsidRPr="00D7396B">
        <w:rPr>
          <w:rFonts w:ascii="Times New Roman" w:hAnsi="Times New Roman"/>
          <w:sz w:val="24"/>
          <w:szCs w:val="24"/>
        </w:rPr>
        <w:t>C</w:t>
      </w:r>
      <w:proofErr w:type="gramEnd"/>
      <w:r w:rsidR="00C004AA" w:rsidRPr="00D7396B">
        <w:rPr>
          <w:rFonts w:ascii="Times New Roman" w:hAnsi="Times New Roman"/>
          <w:sz w:val="24"/>
          <w:szCs w:val="24"/>
        </w:rPr>
        <w:t xml:space="preserve">. </w:t>
      </w:r>
      <w:r w:rsidR="00C004AA" w:rsidRPr="00D7396B">
        <w:rPr>
          <w:rFonts w:ascii="Times New Roman" w:hAnsi="Times New Roman"/>
          <w:kern w:val="0"/>
          <w:sz w:val="24"/>
          <w:szCs w:val="24"/>
        </w:rPr>
        <w:t xml:space="preserve">Byron, </w:t>
      </w:r>
      <w:r w:rsidR="00242E01" w:rsidRPr="00D7396B">
        <w:rPr>
          <w:rFonts w:ascii="Times New Roman" w:hAnsi="Times New Roman"/>
          <w:kern w:val="0"/>
          <w:sz w:val="24"/>
          <w:szCs w:val="24"/>
        </w:rPr>
        <w:t xml:space="preserve">J. Link, </w:t>
      </w:r>
      <w:r w:rsidR="00162685" w:rsidRPr="00D7396B">
        <w:rPr>
          <w:rFonts w:ascii="Times New Roman" w:hAnsi="Times New Roman"/>
          <w:kern w:val="0"/>
          <w:sz w:val="24"/>
          <w:szCs w:val="24"/>
        </w:rPr>
        <w:t xml:space="preserve">B. Costa-Pierce, </w:t>
      </w:r>
      <w:r w:rsidR="00581938" w:rsidRPr="00D7396B">
        <w:rPr>
          <w:rFonts w:ascii="Times New Roman" w:hAnsi="Times New Roman"/>
          <w:kern w:val="0"/>
          <w:sz w:val="24"/>
          <w:szCs w:val="24"/>
        </w:rPr>
        <w:t xml:space="preserve">and </w:t>
      </w:r>
      <w:r w:rsidR="00ED7EE9" w:rsidRPr="00D7396B">
        <w:rPr>
          <w:rFonts w:ascii="Times New Roman" w:hAnsi="Times New Roman"/>
          <w:kern w:val="0"/>
          <w:sz w:val="24"/>
          <w:szCs w:val="24"/>
        </w:rPr>
        <w:t xml:space="preserve">D. </w:t>
      </w:r>
      <w:proofErr w:type="spellStart"/>
      <w:r w:rsidR="00ED7EE9" w:rsidRPr="00D7396B">
        <w:rPr>
          <w:rFonts w:ascii="Times New Roman" w:hAnsi="Times New Roman"/>
          <w:kern w:val="0"/>
          <w:sz w:val="24"/>
          <w:szCs w:val="24"/>
        </w:rPr>
        <w:t>Bengtson</w:t>
      </w:r>
      <w:proofErr w:type="spellEnd"/>
      <w:r w:rsidR="00ED7EE9" w:rsidRPr="00D7396B">
        <w:rPr>
          <w:rFonts w:ascii="Times New Roman" w:hAnsi="Times New Roman"/>
          <w:kern w:val="0"/>
          <w:sz w:val="24"/>
          <w:szCs w:val="24"/>
        </w:rPr>
        <w:t xml:space="preserve">, </w:t>
      </w:r>
      <w:r w:rsidR="00392F15" w:rsidRPr="00D7396B">
        <w:rPr>
          <w:rFonts w:ascii="Times New Roman" w:hAnsi="Times New Roman"/>
          <w:kern w:val="0"/>
          <w:sz w:val="24"/>
          <w:szCs w:val="24"/>
        </w:rPr>
        <w:t>“</w:t>
      </w:r>
      <w:r w:rsidR="00882DC5" w:rsidRPr="00D7396B">
        <w:rPr>
          <w:rFonts w:ascii="Times New Roman" w:hAnsi="Times New Roman"/>
          <w:kern w:val="0"/>
          <w:sz w:val="24"/>
          <w:szCs w:val="24"/>
        </w:rPr>
        <w:t xml:space="preserve">Modeling ecological carrying capacity of shellfish aquaculture in highly flushed temperate lagoons,” </w:t>
      </w:r>
      <w:r w:rsidR="00B547E7" w:rsidRPr="00D7396B">
        <w:rPr>
          <w:rFonts w:ascii="Times New Roman" w:hAnsi="Times New Roman"/>
          <w:i/>
          <w:kern w:val="0"/>
          <w:sz w:val="24"/>
          <w:szCs w:val="24"/>
        </w:rPr>
        <w:t>Aquaculture</w:t>
      </w:r>
      <w:r w:rsidR="00B547E7" w:rsidRPr="00D7396B">
        <w:rPr>
          <w:rFonts w:ascii="Times New Roman" w:hAnsi="Times New Roman"/>
          <w:kern w:val="0"/>
          <w:sz w:val="24"/>
          <w:szCs w:val="24"/>
        </w:rPr>
        <w:t>,</w:t>
      </w:r>
      <w:r w:rsidR="008C6DAE" w:rsidRPr="00D7396B">
        <w:rPr>
          <w:rFonts w:ascii="Times New Roman" w:hAnsi="Times New Roman"/>
          <w:kern w:val="0"/>
          <w:sz w:val="24"/>
          <w:szCs w:val="24"/>
        </w:rPr>
        <w:t xml:space="preserve"> </w:t>
      </w:r>
      <w:r w:rsidR="000A1E1E" w:rsidRPr="00D7396B">
        <w:rPr>
          <w:rFonts w:ascii="Times New Roman" w:hAnsi="Times New Roman"/>
          <w:sz w:val="24"/>
          <w:szCs w:val="24"/>
        </w:rPr>
        <w:t xml:space="preserve">vol. </w:t>
      </w:r>
      <w:r w:rsidR="000A1E1E" w:rsidRPr="00D7396B">
        <w:rPr>
          <w:rFonts w:ascii="Times New Roman" w:hAnsi="Times New Roman"/>
          <w:sz w:val="24"/>
          <w:szCs w:val="24"/>
        </w:rPr>
        <w:lastRenderedPageBreak/>
        <w:t xml:space="preserve">314, </w:t>
      </w:r>
      <w:r w:rsidR="000A1E1E" w:rsidRPr="00D7396B">
        <w:rPr>
          <w:rFonts w:ascii="Times New Roman" w:hAnsi="Times New Roman"/>
          <w:kern w:val="0"/>
          <w:sz w:val="24"/>
          <w:szCs w:val="24"/>
        </w:rPr>
        <w:t>pp.</w:t>
      </w:r>
      <w:r w:rsidR="009F4B98" w:rsidRPr="00D7396B">
        <w:rPr>
          <w:rFonts w:ascii="Times New Roman" w:hAnsi="Times New Roman"/>
          <w:kern w:val="0"/>
          <w:sz w:val="24"/>
          <w:szCs w:val="24"/>
        </w:rPr>
        <w:t xml:space="preserve"> 87-99</w:t>
      </w:r>
      <w:r w:rsidR="00B04604" w:rsidRPr="00D7396B">
        <w:rPr>
          <w:rFonts w:ascii="Times New Roman" w:hAnsi="Times New Roman"/>
          <w:kern w:val="0"/>
          <w:sz w:val="24"/>
          <w:szCs w:val="24"/>
        </w:rPr>
        <w:t xml:space="preserve">, </w:t>
      </w:r>
      <w:r w:rsidR="008618B7" w:rsidRPr="00D7396B">
        <w:rPr>
          <w:rFonts w:ascii="Times New Roman" w:hAnsi="Times New Roman"/>
          <w:kern w:val="0"/>
          <w:sz w:val="24"/>
          <w:szCs w:val="24"/>
        </w:rPr>
        <w:t>April 2011</w:t>
      </w:r>
      <w:r w:rsidR="0065545A" w:rsidRPr="00D7396B">
        <w:rPr>
          <w:rFonts w:ascii="Times New Roman" w:hAnsi="Times New Roman"/>
          <w:kern w:val="0"/>
          <w:sz w:val="24"/>
          <w:szCs w:val="24"/>
        </w:rPr>
        <w:t>.</w:t>
      </w:r>
    </w:p>
    <w:p w14:paraId="2EBA0E19" w14:textId="61EEBFCD" w:rsidR="0039730D" w:rsidRPr="00D7396B" w:rsidRDefault="007E1388" w:rsidP="00853066">
      <w:pPr>
        <w:autoSpaceDE w:val="0"/>
        <w:autoSpaceDN w:val="0"/>
        <w:snapToGrid w:val="0"/>
        <w:ind w:firstLine="709"/>
        <w:outlineLvl w:val="0"/>
        <w:rPr>
          <w:rFonts w:ascii="Times New Roman" w:hAnsi="Times New Roman"/>
          <w:kern w:val="0"/>
          <w:sz w:val="24"/>
          <w:szCs w:val="24"/>
        </w:rPr>
      </w:pPr>
      <w:r w:rsidRPr="00D7396B">
        <w:rPr>
          <w:rFonts w:ascii="Times New Roman" w:hAnsi="Times New Roman"/>
          <w:sz w:val="24"/>
          <w:szCs w:val="24"/>
        </w:rPr>
        <w:t>[9</w:t>
      </w:r>
      <w:proofErr w:type="gramStart"/>
      <w:r w:rsidRPr="00D7396B">
        <w:rPr>
          <w:rFonts w:ascii="Times New Roman" w:hAnsi="Times New Roman"/>
          <w:sz w:val="24"/>
          <w:szCs w:val="24"/>
        </w:rPr>
        <w:t xml:space="preserve">]     </w:t>
      </w:r>
      <w:r w:rsidR="00FA5BAF" w:rsidRPr="00D7396B">
        <w:rPr>
          <w:rFonts w:ascii="Times New Roman" w:hAnsi="Times New Roman"/>
          <w:sz w:val="24"/>
          <w:szCs w:val="24"/>
        </w:rPr>
        <w:t>C</w:t>
      </w:r>
      <w:proofErr w:type="gramEnd"/>
      <w:r w:rsidR="00FA5BAF" w:rsidRPr="00D7396B">
        <w:rPr>
          <w:rFonts w:ascii="Times New Roman" w:hAnsi="Times New Roman"/>
          <w:sz w:val="24"/>
          <w:szCs w:val="24"/>
        </w:rPr>
        <w:t xml:space="preserve">. </w:t>
      </w:r>
      <w:r w:rsidR="00FA5BAF" w:rsidRPr="00D7396B">
        <w:rPr>
          <w:rFonts w:ascii="Times New Roman" w:hAnsi="Times New Roman"/>
          <w:kern w:val="0"/>
          <w:sz w:val="24"/>
          <w:szCs w:val="24"/>
        </w:rPr>
        <w:t xml:space="preserve">Byron, J. Link, B. Costa-Pierce, and D. </w:t>
      </w:r>
      <w:proofErr w:type="spellStart"/>
      <w:r w:rsidR="00FA5BAF" w:rsidRPr="00D7396B">
        <w:rPr>
          <w:rFonts w:ascii="Times New Roman" w:hAnsi="Times New Roman"/>
          <w:kern w:val="0"/>
          <w:sz w:val="24"/>
          <w:szCs w:val="24"/>
        </w:rPr>
        <w:t>Bengtson</w:t>
      </w:r>
      <w:proofErr w:type="spellEnd"/>
      <w:r w:rsidR="00FA5BAF" w:rsidRPr="00D7396B">
        <w:rPr>
          <w:rFonts w:ascii="Times New Roman" w:hAnsi="Times New Roman"/>
          <w:kern w:val="0"/>
          <w:sz w:val="24"/>
          <w:szCs w:val="24"/>
        </w:rPr>
        <w:t>,</w:t>
      </w:r>
      <w:r w:rsidR="0062764D" w:rsidRPr="00D7396B">
        <w:rPr>
          <w:rFonts w:ascii="Times New Roman" w:hAnsi="Times New Roman"/>
          <w:kern w:val="0"/>
          <w:sz w:val="24"/>
          <w:szCs w:val="24"/>
        </w:rPr>
        <w:t xml:space="preserve"> “</w:t>
      </w:r>
      <w:r w:rsidR="00A466D0" w:rsidRPr="00D7396B">
        <w:rPr>
          <w:rFonts w:ascii="Times New Roman" w:hAnsi="Times New Roman"/>
          <w:kern w:val="0"/>
          <w:sz w:val="24"/>
          <w:szCs w:val="24"/>
        </w:rPr>
        <w:t>Calculating ecological carrying capacity of shellfish aquaculture using mass-balance modeling: Narragansett</w:t>
      </w:r>
      <w:r w:rsidR="004B3EF4" w:rsidRPr="00D7396B">
        <w:rPr>
          <w:rFonts w:ascii="Times New Roman" w:hAnsi="Times New Roman"/>
          <w:kern w:val="0"/>
          <w:sz w:val="24"/>
          <w:szCs w:val="24"/>
        </w:rPr>
        <w:t xml:space="preserve"> </w:t>
      </w:r>
      <w:r w:rsidR="00A466D0" w:rsidRPr="00D7396B">
        <w:rPr>
          <w:rFonts w:ascii="Times New Roman" w:hAnsi="Times New Roman"/>
          <w:kern w:val="0"/>
          <w:sz w:val="24"/>
          <w:szCs w:val="24"/>
        </w:rPr>
        <w:t>Bay, Rhode Island,”</w:t>
      </w:r>
      <w:r w:rsidR="006E2BB0" w:rsidRPr="00D7396B">
        <w:rPr>
          <w:rFonts w:ascii="Times New Roman" w:hAnsi="Times New Roman"/>
          <w:kern w:val="0"/>
          <w:sz w:val="24"/>
          <w:szCs w:val="24"/>
        </w:rPr>
        <w:t xml:space="preserve"> </w:t>
      </w:r>
      <w:r w:rsidR="006E2BB0" w:rsidRPr="00D7396B">
        <w:rPr>
          <w:rFonts w:ascii="Times New Roman" w:hAnsi="Times New Roman"/>
          <w:i/>
          <w:kern w:val="0"/>
          <w:sz w:val="24"/>
          <w:szCs w:val="24"/>
        </w:rPr>
        <w:t>E</w:t>
      </w:r>
      <w:r w:rsidR="009B5C2D" w:rsidRPr="00D7396B">
        <w:rPr>
          <w:rFonts w:ascii="Times New Roman" w:hAnsi="Times New Roman"/>
          <w:i/>
          <w:kern w:val="0"/>
          <w:sz w:val="24"/>
          <w:szCs w:val="24"/>
        </w:rPr>
        <w:t>col</w:t>
      </w:r>
      <w:r w:rsidR="006E2BB0" w:rsidRPr="00D7396B">
        <w:rPr>
          <w:rFonts w:ascii="Times New Roman" w:hAnsi="Times New Roman"/>
          <w:i/>
          <w:kern w:val="0"/>
          <w:sz w:val="24"/>
          <w:szCs w:val="24"/>
        </w:rPr>
        <w:t>.</w:t>
      </w:r>
      <w:r w:rsidR="009B5C2D" w:rsidRPr="00D7396B">
        <w:rPr>
          <w:rFonts w:ascii="Times New Roman" w:hAnsi="Times New Roman"/>
          <w:i/>
          <w:kern w:val="0"/>
          <w:sz w:val="24"/>
          <w:szCs w:val="24"/>
        </w:rPr>
        <w:t xml:space="preserve"> </w:t>
      </w:r>
      <w:r w:rsidR="006E2BB0" w:rsidRPr="00D7396B">
        <w:rPr>
          <w:rFonts w:ascii="Times New Roman" w:hAnsi="Times New Roman"/>
          <w:i/>
          <w:kern w:val="0"/>
          <w:sz w:val="24"/>
          <w:szCs w:val="24"/>
        </w:rPr>
        <w:t>M</w:t>
      </w:r>
      <w:r w:rsidR="009B5C2D" w:rsidRPr="00D7396B">
        <w:rPr>
          <w:rFonts w:ascii="Times New Roman" w:hAnsi="Times New Roman"/>
          <w:i/>
          <w:kern w:val="0"/>
          <w:sz w:val="24"/>
          <w:szCs w:val="24"/>
        </w:rPr>
        <w:t>odel</w:t>
      </w:r>
      <w:r w:rsidR="006E2BB0" w:rsidRPr="00D7396B">
        <w:rPr>
          <w:rFonts w:ascii="Times New Roman" w:hAnsi="Times New Roman"/>
          <w:kern w:val="0"/>
          <w:sz w:val="24"/>
          <w:szCs w:val="24"/>
        </w:rPr>
        <w:t>.</w:t>
      </w:r>
      <w:r w:rsidR="009B5C2D" w:rsidRPr="00D7396B">
        <w:rPr>
          <w:rFonts w:ascii="Times New Roman" w:hAnsi="Times New Roman"/>
          <w:kern w:val="0"/>
          <w:sz w:val="24"/>
          <w:szCs w:val="24"/>
        </w:rPr>
        <w:t xml:space="preserve">, </w:t>
      </w:r>
      <w:r w:rsidR="009B61F7" w:rsidRPr="00D7396B">
        <w:rPr>
          <w:rFonts w:ascii="Times New Roman" w:hAnsi="Times New Roman"/>
          <w:sz w:val="24"/>
          <w:szCs w:val="24"/>
        </w:rPr>
        <w:t xml:space="preserve">vol. 222, </w:t>
      </w:r>
      <w:r w:rsidR="009B61F7" w:rsidRPr="00D7396B">
        <w:rPr>
          <w:rFonts w:ascii="Times New Roman" w:hAnsi="Times New Roman"/>
          <w:kern w:val="0"/>
          <w:sz w:val="24"/>
          <w:szCs w:val="24"/>
        </w:rPr>
        <w:t>pp.</w:t>
      </w:r>
      <w:r w:rsidR="00DD142C" w:rsidRPr="00D7396B">
        <w:rPr>
          <w:rFonts w:ascii="Times New Roman" w:hAnsi="Times New Roman"/>
          <w:kern w:val="0"/>
          <w:sz w:val="24"/>
          <w:szCs w:val="24"/>
        </w:rPr>
        <w:t xml:space="preserve"> </w:t>
      </w:r>
      <w:r w:rsidR="00FB29C6" w:rsidRPr="00D7396B">
        <w:rPr>
          <w:rFonts w:ascii="Times New Roman" w:hAnsi="Times New Roman"/>
          <w:kern w:val="0"/>
          <w:sz w:val="24"/>
          <w:szCs w:val="24"/>
        </w:rPr>
        <w:t xml:space="preserve">1743-1755, </w:t>
      </w:r>
      <w:r w:rsidR="00EB5DC7" w:rsidRPr="00D7396B">
        <w:rPr>
          <w:rFonts w:ascii="Times New Roman" w:hAnsi="Times New Roman"/>
          <w:kern w:val="0"/>
          <w:sz w:val="24"/>
          <w:szCs w:val="24"/>
        </w:rPr>
        <w:t>May 2011.</w:t>
      </w:r>
    </w:p>
    <w:p w14:paraId="552854E4" w14:textId="546A6BC1" w:rsidR="000070B0" w:rsidRPr="008D4053" w:rsidRDefault="00CB3E44" w:rsidP="00853066">
      <w:pPr>
        <w:autoSpaceDE w:val="0"/>
        <w:autoSpaceDN w:val="0"/>
        <w:snapToGrid w:val="0"/>
        <w:ind w:firstLine="709"/>
        <w:outlineLvl w:val="0"/>
        <w:rPr>
          <w:rFonts w:ascii="Times New Roman" w:hAnsi="Times New Roman"/>
          <w:kern w:val="0"/>
          <w:sz w:val="24"/>
          <w:szCs w:val="24"/>
        </w:rPr>
      </w:pPr>
      <w:r w:rsidRPr="00D7396B">
        <w:rPr>
          <w:rFonts w:ascii="Times New Roman" w:hAnsi="Times New Roman"/>
          <w:sz w:val="24"/>
          <w:szCs w:val="24"/>
        </w:rPr>
        <w:t>[10</w:t>
      </w:r>
      <w:proofErr w:type="gramStart"/>
      <w:r w:rsidRPr="00D7396B">
        <w:rPr>
          <w:rFonts w:ascii="Times New Roman" w:hAnsi="Times New Roman"/>
          <w:sz w:val="24"/>
          <w:szCs w:val="24"/>
        </w:rPr>
        <w:t>]</w:t>
      </w:r>
      <w:r w:rsidR="005B45EF" w:rsidRPr="00D7396B">
        <w:rPr>
          <w:rFonts w:ascii="Times New Roman" w:hAnsi="Times New Roman"/>
          <w:sz w:val="24"/>
          <w:szCs w:val="24"/>
        </w:rPr>
        <w:t xml:space="preserve">    T</w:t>
      </w:r>
      <w:proofErr w:type="gramEnd"/>
      <w:r w:rsidR="005B45EF" w:rsidRPr="00D7396B">
        <w:rPr>
          <w:rFonts w:ascii="Times New Roman" w:hAnsi="Times New Roman"/>
          <w:sz w:val="24"/>
          <w:szCs w:val="24"/>
        </w:rPr>
        <w:t xml:space="preserve">. </w:t>
      </w:r>
      <w:proofErr w:type="spellStart"/>
      <w:r w:rsidR="003074E3" w:rsidRPr="00D7396B">
        <w:rPr>
          <w:rFonts w:ascii="Times New Roman" w:hAnsi="Times New Roman"/>
          <w:kern w:val="0"/>
          <w:sz w:val="24"/>
          <w:szCs w:val="24"/>
        </w:rPr>
        <w:t>Guyond</w:t>
      </w:r>
      <w:r w:rsidR="003074E3" w:rsidRPr="00223A5D">
        <w:rPr>
          <w:rFonts w:ascii="Times New Roman" w:hAnsi="Times New Roman"/>
          <w:kern w:val="0"/>
          <w:sz w:val="24"/>
          <w:szCs w:val="24"/>
        </w:rPr>
        <w:t>et</w:t>
      </w:r>
      <w:proofErr w:type="spellEnd"/>
      <w:r w:rsidR="003074E3" w:rsidRPr="00223A5D">
        <w:rPr>
          <w:rFonts w:ascii="Times New Roman" w:hAnsi="Times New Roman"/>
          <w:kern w:val="0"/>
          <w:sz w:val="24"/>
          <w:szCs w:val="24"/>
        </w:rPr>
        <w:t xml:space="preserve">, </w:t>
      </w:r>
      <w:r w:rsidR="00426E57" w:rsidRPr="00223A5D">
        <w:rPr>
          <w:rFonts w:ascii="Times New Roman" w:hAnsi="Times New Roman"/>
          <w:kern w:val="0"/>
          <w:sz w:val="24"/>
          <w:szCs w:val="24"/>
        </w:rPr>
        <w:t xml:space="preserve">V.G. </w:t>
      </w:r>
      <w:proofErr w:type="spellStart"/>
      <w:r w:rsidR="00426E57" w:rsidRPr="00223A5D">
        <w:rPr>
          <w:rFonts w:ascii="Times New Roman" w:hAnsi="Times New Roman"/>
          <w:kern w:val="0"/>
          <w:sz w:val="24"/>
          <w:szCs w:val="24"/>
        </w:rPr>
        <w:t>Koutitonsky</w:t>
      </w:r>
      <w:proofErr w:type="spellEnd"/>
      <w:r w:rsidR="00426E57" w:rsidRPr="00223A5D">
        <w:rPr>
          <w:rFonts w:ascii="Times New Roman" w:hAnsi="Times New Roman"/>
          <w:kern w:val="0"/>
          <w:sz w:val="24"/>
          <w:szCs w:val="24"/>
        </w:rPr>
        <w:t xml:space="preserve">, </w:t>
      </w:r>
      <w:r w:rsidR="008C4EFC" w:rsidRPr="00223A5D">
        <w:rPr>
          <w:rFonts w:ascii="Times New Roman" w:hAnsi="Times New Roman"/>
          <w:kern w:val="0"/>
          <w:sz w:val="24"/>
          <w:szCs w:val="24"/>
        </w:rPr>
        <w:t xml:space="preserve">and </w:t>
      </w:r>
      <w:r w:rsidR="00D22093" w:rsidRPr="00223A5D">
        <w:rPr>
          <w:rFonts w:ascii="Times New Roman" w:hAnsi="Times New Roman"/>
          <w:kern w:val="0"/>
          <w:sz w:val="24"/>
          <w:szCs w:val="24"/>
        </w:rPr>
        <w:t xml:space="preserve">S. Roy, </w:t>
      </w:r>
      <w:r w:rsidR="008211B4" w:rsidRPr="00223A5D">
        <w:rPr>
          <w:rFonts w:ascii="Times New Roman" w:hAnsi="Times New Roman"/>
          <w:kern w:val="0"/>
          <w:sz w:val="24"/>
          <w:szCs w:val="24"/>
        </w:rPr>
        <w:t>“Effects of water renewal estimates on the oyster</w:t>
      </w:r>
      <w:r w:rsidR="008211B4" w:rsidRPr="003E209A">
        <w:rPr>
          <w:rFonts w:ascii="Times New Roman" w:hAnsi="Times New Roman"/>
          <w:kern w:val="0"/>
          <w:sz w:val="24"/>
          <w:szCs w:val="24"/>
        </w:rPr>
        <w:t xml:space="preserve"> aquaculture potential of an inshore area,” </w:t>
      </w:r>
      <w:r w:rsidR="00213083" w:rsidRPr="00AA628E">
        <w:rPr>
          <w:rFonts w:ascii="Times New Roman" w:hAnsi="Times New Roman"/>
          <w:i/>
          <w:kern w:val="0"/>
          <w:sz w:val="24"/>
          <w:szCs w:val="24"/>
        </w:rPr>
        <w:t>J</w:t>
      </w:r>
      <w:r w:rsidR="000A11C5" w:rsidRPr="00AA628E">
        <w:rPr>
          <w:rFonts w:ascii="Times New Roman" w:hAnsi="Times New Roman"/>
          <w:i/>
          <w:kern w:val="0"/>
          <w:sz w:val="24"/>
          <w:szCs w:val="24"/>
        </w:rPr>
        <w:t>.</w:t>
      </w:r>
      <w:r w:rsidR="00213083" w:rsidRPr="00AA628E">
        <w:rPr>
          <w:rFonts w:ascii="Times New Roman" w:hAnsi="Times New Roman"/>
          <w:i/>
          <w:kern w:val="0"/>
          <w:sz w:val="24"/>
          <w:szCs w:val="24"/>
        </w:rPr>
        <w:t xml:space="preserve"> Mar. Sys</w:t>
      </w:r>
      <w:r w:rsidR="002E3B6B" w:rsidRPr="00AA628E">
        <w:rPr>
          <w:rFonts w:ascii="Times New Roman" w:hAnsi="Times New Roman"/>
          <w:i/>
          <w:kern w:val="0"/>
          <w:sz w:val="24"/>
          <w:szCs w:val="24"/>
        </w:rPr>
        <w:t>.</w:t>
      </w:r>
      <w:r w:rsidR="002E3B6B" w:rsidRPr="003E209A">
        <w:rPr>
          <w:rFonts w:ascii="Times New Roman" w:hAnsi="Times New Roman"/>
          <w:kern w:val="0"/>
          <w:sz w:val="24"/>
          <w:szCs w:val="24"/>
        </w:rPr>
        <w:t xml:space="preserve">, </w:t>
      </w:r>
      <w:r w:rsidR="003B77B0" w:rsidRPr="003E209A">
        <w:rPr>
          <w:rFonts w:ascii="Times New Roman" w:hAnsi="Times New Roman"/>
          <w:sz w:val="24"/>
          <w:szCs w:val="24"/>
        </w:rPr>
        <w:t xml:space="preserve">vol. 58, </w:t>
      </w:r>
      <w:r w:rsidR="003B77B0" w:rsidRPr="003E209A">
        <w:rPr>
          <w:rFonts w:ascii="Times New Roman" w:hAnsi="Times New Roman"/>
          <w:kern w:val="0"/>
          <w:sz w:val="24"/>
          <w:szCs w:val="24"/>
        </w:rPr>
        <w:t>pp.</w:t>
      </w:r>
      <w:r w:rsidR="00373CEA" w:rsidRPr="003E209A">
        <w:rPr>
          <w:rFonts w:ascii="Times New Roman" w:hAnsi="Times New Roman"/>
          <w:kern w:val="0"/>
          <w:sz w:val="24"/>
          <w:szCs w:val="24"/>
        </w:rPr>
        <w:t xml:space="preserve"> 35</w:t>
      </w:r>
      <w:r w:rsidR="00D7396B" w:rsidRPr="003E209A">
        <w:rPr>
          <w:rFonts w:ascii="Times New Roman" w:hAnsi="Times New Roman"/>
          <w:kern w:val="0"/>
          <w:sz w:val="24"/>
          <w:szCs w:val="24"/>
        </w:rPr>
        <w:t>-</w:t>
      </w:r>
      <w:r w:rsidR="00373CEA" w:rsidRPr="003E209A">
        <w:rPr>
          <w:rFonts w:ascii="Times New Roman" w:hAnsi="Times New Roman"/>
          <w:kern w:val="0"/>
          <w:sz w:val="24"/>
          <w:szCs w:val="24"/>
        </w:rPr>
        <w:t xml:space="preserve">51, </w:t>
      </w:r>
      <w:r w:rsidR="00403E64" w:rsidRPr="003E209A">
        <w:rPr>
          <w:rFonts w:ascii="Times New Roman" w:hAnsi="Times New Roman"/>
          <w:kern w:val="0"/>
          <w:sz w:val="24"/>
          <w:szCs w:val="24"/>
        </w:rPr>
        <w:t>October 2005.</w:t>
      </w:r>
    </w:p>
    <w:p w14:paraId="21EAC495" w14:textId="4A843C09" w:rsidR="00515DE7" w:rsidRPr="009923E5" w:rsidRDefault="007C59C6" w:rsidP="00853066">
      <w:pPr>
        <w:autoSpaceDE w:val="0"/>
        <w:autoSpaceDN w:val="0"/>
        <w:snapToGrid w:val="0"/>
        <w:ind w:firstLine="709"/>
        <w:outlineLvl w:val="0"/>
        <w:rPr>
          <w:rFonts w:ascii="Times New Roman" w:hAnsi="Times New Roman"/>
          <w:kern w:val="0"/>
          <w:sz w:val="24"/>
          <w:szCs w:val="24"/>
        </w:rPr>
      </w:pPr>
      <w:r w:rsidRPr="008D4053">
        <w:rPr>
          <w:rFonts w:ascii="Times New Roman" w:hAnsi="Times New Roman"/>
          <w:sz w:val="24"/>
          <w:szCs w:val="24"/>
        </w:rPr>
        <w:t>[11</w:t>
      </w:r>
      <w:proofErr w:type="gramStart"/>
      <w:r w:rsidRPr="008D4053">
        <w:rPr>
          <w:rFonts w:ascii="Times New Roman" w:hAnsi="Times New Roman"/>
          <w:sz w:val="24"/>
          <w:szCs w:val="24"/>
        </w:rPr>
        <w:t xml:space="preserve">] </w:t>
      </w:r>
      <w:r w:rsidRPr="009923E5">
        <w:rPr>
          <w:rFonts w:ascii="Times New Roman" w:hAnsi="Times New Roman"/>
          <w:sz w:val="24"/>
          <w:szCs w:val="24"/>
        </w:rPr>
        <w:t xml:space="preserve">   C.J</w:t>
      </w:r>
      <w:proofErr w:type="gramEnd"/>
      <w:r w:rsidRPr="009923E5">
        <w:rPr>
          <w:rFonts w:ascii="Times New Roman" w:hAnsi="Times New Roman"/>
          <w:sz w:val="24"/>
          <w:szCs w:val="24"/>
        </w:rPr>
        <w:t xml:space="preserve">. </w:t>
      </w:r>
      <w:r w:rsidRPr="009923E5">
        <w:rPr>
          <w:rFonts w:ascii="Times New Roman" w:hAnsi="Times New Roman"/>
          <w:kern w:val="0"/>
          <w:sz w:val="24"/>
          <w:szCs w:val="24"/>
        </w:rPr>
        <w:t xml:space="preserve">Byron, </w:t>
      </w:r>
      <w:r w:rsidR="00291C4F" w:rsidRPr="009923E5">
        <w:rPr>
          <w:rFonts w:ascii="Times New Roman" w:hAnsi="Times New Roman"/>
          <w:kern w:val="0"/>
          <w:sz w:val="24"/>
          <w:szCs w:val="24"/>
        </w:rPr>
        <w:t xml:space="preserve">D. Jin, </w:t>
      </w:r>
      <w:r w:rsidR="00790887" w:rsidRPr="009923E5">
        <w:rPr>
          <w:rFonts w:ascii="Times New Roman" w:hAnsi="Times New Roman"/>
          <w:kern w:val="0"/>
          <w:sz w:val="24"/>
          <w:szCs w:val="24"/>
        </w:rPr>
        <w:t xml:space="preserve">and </w:t>
      </w:r>
      <w:r w:rsidR="007B467B" w:rsidRPr="009923E5">
        <w:rPr>
          <w:rFonts w:ascii="Times New Roman" w:hAnsi="Times New Roman"/>
          <w:kern w:val="0"/>
          <w:sz w:val="24"/>
          <w:szCs w:val="24"/>
        </w:rPr>
        <w:t>T.M. Dalton</w:t>
      </w:r>
      <w:r w:rsidR="00A660DF" w:rsidRPr="009923E5">
        <w:rPr>
          <w:rFonts w:ascii="Times New Roman" w:hAnsi="Times New Roman"/>
          <w:kern w:val="0"/>
          <w:sz w:val="24"/>
          <w:szCs w:val="24"/>
        </w:rPr>
        <w:t xml:space="preserve">, </w:t>
      </w:r>
      <w:r w:rsidR="00895878" w:rsidRPr="009923E5">
        <w:rPr>
          <w:rFonts w:ascii="Times New Roman" w:hAnsi="Times New Roman"/>
          <w:kern w:val="0"/>
          <w:sz w:val="24"/>
          <w:szCs w:val="24"/>
        </w:rPr>
        <w:t>“</w:t>
      </w:r>
      <w:r w:rsidR="004629FB" w:rsidRPr="009923E5">
        <w:rPr>
          <w:rFonts w:ascii="Times New Roman" w:hAnsi="Times New Roman"/>
          <w:kern w:val="0"/>
          <w:sz w:val="24"/>
          <w:szCs w:val="24"/>
        </w:rPr>
        <w:t xml:space="preserve">An Integrated Ecological-Economic Modeling Framework for the Sustainable Management of Oyster Farming,” </w:t>
      </w:r>
      <w:r w:rsidR="00AC24FE" w:rsidRPr="009923E5">
        <w:rPr>
          <w:rFonts w:ascii="Times New Roman" w:hAnsi="Times New Roman"/>
          <w:i/>
          <w:kern w:val="0"/>
          <w:sz w:val="24"/>
          <w:szCs w:val="24"/>
        </w:rPr>
        <w:t>Aquaculture</w:t>
      </w:r>
      <w:r w:rsidR="00AC24FE" w:rsidRPr="009923E5">
        <w:rPr>
          <w:rFonts w:ascii="Times New Roman" w:hAnsi="Times New Roman"/>
          <w:kern w:val="0"/>
          <w:sz w:val="24"/>
          <w:szCs w:val="24"/>
        </w:rPr>
        <w:t xml:space="preserve">, </w:t>
      </w:r>
      <w:r w:rsidR="00AC24FE" w:rsidRPr="009923E5">
        <w:rPr>
          <w:rFonts w:ascii="Times New Roman" w:hAnsi="Times New Roman"/>
          <w:sz w:val="24"/>
          <w:szCs w:val="24"/>
        </w:rPr>
        <w:t>vol.</w:t>
      </w:r>
      <w:r w:rsidR="004D2587" w:rsidRPr="009923E5">
        <w:rPr>
          <w:rFonts w:ascii="Times New Roman" w:hAnsi="Times New Roman"/>
          <w:sz w:val="24"/>
          <w:szCs w:val="24"/>
        </w:rPr>
        <w:t xml:space="preserve"> 447, </w:t>
      </w:r>
      <w:r w:rsidR="00325634" w:rsidRPr="009923E5">
        <w:rPr>
          <w:rFonts w:ascii="Times New Roman" w:hAnsi="Times New Roman"/>
          <w:kern w:val="0"/>
          <w:sz w:val="24"/>
          <w:szCs w:val="24"/>
        </w:rPr>
        <w:t xml:space="preserve">pp. </w:t>
      </w:r>
      <w:r w:rsidR="00325634" w:rsidRPr="009923E5">
        <w:rPr>
          <w:rFonts w:ascii="Times New Roman" w:hAnsi="Times New Roman"/>
          <w:sz w:val="24"/>
          <w:szCs w:val="24"/>
        </w:rPr>
        <w:t>15-22</w:t>
      </w:r>
      <w:r w:rsidR="000139BF" w:rsidRPr="009923E5">
        <w:rPr>
          <w:rFonts w:ascii="Times New Roman" w:hAnsi="Times New Roman"/>
          <w:sz w:val="24"/>
          <w:szCs w:val="24"/>
        </w:rPr>
        <w:t xml:space="preserve">, </w:t>
      </w:r>
      <w:r w:rsidR="009C6580" w:rsidRPr="009923E5">
        <w:rPr>
          <w:rFonts w:ascii="Times New Roman" w:hAnsi="Times New Roman"/>
          <w:sz w:val="24"/>
          <w:szCs w:val="24"/>
        </w:rPr>
        <w:t>October 2015.</w:t>
      </w:r>
    </w:p>
    <w:p w14:paraId="3F6D6D54" w14:textId="6B906718" w:rsidR="00F22054" w:rsidRPr="00FD75C6" w:rsidRDefault="009D4E8B" w:rsidP="00F22054">
      <w:pPr>
        <w:autoSpaceDE w:val="0"/>
        <w:autoSpaceDN w:val="0"/>
        <w:snapToGrid w:val="0"/>
        <w:ind w:firstLine="709"/>
        <w:outlineLvl w:val="0"/>
        <w:rPr>
          <w:rFonts w:ascii="Times New Roman" w:hAnsi="Times New Roman"/>
          <w:kern w:val="0"/>
          <w:sz w:val="24"/>
          <w:szCs w:val="24"/>
        </w:rPr>
      </w:pPr>
      <w:r w:rsidRPr="009923E5">
        <w:rPr>
          <w:rFonts w:ascii="Times New Roman" w:hAnsi="Times New Roman"/>
          <w:sz w:val="24"/>
          <w:szCs w:val="24"/>
        </w:rPr>
        <w:t>[12</w:t>
      </w:r>
      <w:proofErr w:type="gramStart"/>
      <w:r w:rsidRPr="009923E5">
        <w:rPr>
          <w:rFonts w:ascii="Times New Roman" w:hAnsi="Times New Roman"/>
          <w:sz w:val="24"/>
          <w:szCs w:val="24"/>
        </w:rPr>
        <w:t xml:space="preserve">]    </w:t>
      </w:r>
      <w:r w:rsidR="00621B3F" w:rsidRPr="009923E5">
        <w:rPr>
          <w:rFonts w:ascii="Times New Roman" w:hAnsi="Times New Roman"/>
          <w:kern w:val="0"/>
          <w:sz w:val="24"/>
          <w:szCs w:val="24"/>
        </w:rPr>
        <w:t>T</w:t>
      </w:r>
      <w:proofErr w:type="gramEnd"/>
      <w:r w:rsidR="00621B3F" w:rsidRPr="009923E5">
        <w:rPr>
          <w:rFonts w:ascii="Times New Roman" w:hAnsi="Times New Roman"/>
          <w:kern w:val="0"/>
          <w:sz w:val="24"/>
          <w:szCs w:val="24"/>
        </w:rPr>
        <w:t xml:space="preserve">. </w:t>
      </w:r>
      <w:r w:rsidR="00475B41" w:rsidRPr="009923E5">
        <w:rPr>
          <w:rFonts w:ascii="Times New Roman" w:hAnsi="Times New Roman"/>
          <w:sz w:val="24"/>
          <w:szCs w:val="24"/>
        </w:rPr>
        <w:t xml:space="preserve">Yamamoto, </w:t>
      </w:r>
      <w:r w:rsidR="00DF1649" w:rsidRPr="009923E5">
        <w:rPr>
          <w:rFonts w:ascii="Times New Roman" w:hAnsi="Times New Roman"/>
          <w:sz w:val="24"/>
          <w:szCs w:val="24"/>
        </w:rPr>
        <w:t xml:space="preserve">M. </w:t>
      </w:r>
      <w:r w:rsidR="007A3BA0" w:rsidRPr="009923E5">
        <w:rPr>
          <w:rFonts w:ascii="Times New Roman" w:hAnsi="Times New Roman"/>
          <w:sz w:val="24"/>
          <w:szCs w:val="24"/>
        </w:rPr>
        <w:t>Ishida</w:t>
      </w:r>
      <w:r w:rsidR="00333DF2" w:rsidRPr="009923E5">
        <w:rPr>
          <w:rFonts w:ascii="Times New Roman" w:hAnsi="Times New Roman"/>
          <w:sz w:val="24"/>
          <w:szCs w:val="24"/>
        </w:rPr>
        <w:t>,</w:t>
      </w:r>
      <w:r w:rsidR="00A969FF" w:rsidRPr="009923E5">
        <w:rPr>
          <w:rFonts w:ascii="Times New Roman" w:hAnsi="Times New Roman"/>
          <w:sz w:val="24"/>
          <w:szCs w:val="24"/>
        </w:rPr>
        <w:t xml:space="preserve"> and</w:t>
      </w:r>
      <w:r w:rsidR="00333DF2" w:rsidRPr="009923E5">
        <w:rPr>
          <w:rFonts w:ascii="Times New Roman" w:hAnsi="Times New Roman"/>
          <w:sz w:val="24"/>
          <w:szCs w:val="24"/>
        </w:rPr>
        <w:t xml:space="preserve"> </w:t>
      </w:r>
      <w:r w:rsidR="00C962F7" w:rsidRPr="009923E5">
        <w:rPr>
          <w:rFonts w:ascii="Times New Roman" w:hAnsi="Times New Roman"/>
          <w:sz w:val="24"/>
          <w:szCs w:val="24"/>
        </w:rPr>
        <w:t xml:space="preserve">T. </w:t>
      </w:r>
      <w:r w:rsidR="00536153" w:rsidRPr="009923E5">
        <w:rPr>
          <w:rFonts w:ascii="Times New Roman" w:hAnsi="Times New Roman"/>
          <w:sz w:val="24"/>
          <w:szCs w:val="24"/>
        </w:rPr>
        <w:t>Seiki</w:t>
      </w:r>
      <w:r w:rsidR="00AA524A" w:rsidRPr="009923E5">
        <w:rPr>
          <w:rFonts w:ascii="Times New Roman" w:hAnsi="Times New Roman"/>
          <w:sz w:val="24"/>
          <w:szCs w:val="24"/>
        </w:rPr>
        <w:t>, “</w:t>
      </w:r>
      <w:r w:rsidR="00B06736" w:rsidRPr="009923E5">
        <w:rPr>
          <w:rFonts w:ascii="Times New Roman" w:hAnsi="Times New Roman"/>
          <w:sz w:val="24"/>
          <w:szCs w:val="24"/>
        </w:rPr>
        <w:t xml:space="preserve">Long-term variation in phosphorus and nitrogen concentrations in the </w:t>
      </w:r>
      <w:proofErr w:type="spellStart"/>
      <w:r w:rsidR="00B06736" w:rsidRPr="009923E5">
        <w:rPr>
          <w:rFonts w:ascii="Times New Roman" w:hAnsi="Times New Roman"/>
          <w:sz w:val="24"/>
          <w:szCs w:val="24"/>
        </w:rPr>
        <w:t>Ohta</w:t>
      </w:r>
      <w:proofErr w:type="spellEnd"/>
      <w:r w:rsidR="00B06736" w:rsidRPr="009923E5">
        <w:rPr>
          <w:rFonts w:ascii="Times New Roman" w:hAnsi="Times New Roman"/>
          <w:sz w:val="24"/>
          <w:szCs w:val="24"/>
        </w:rPr>
        <w:t xml:space="preserve"> River water, Hiroshima, Japan as a major factor causing the change in phytoplankton species composition,” </w:t>
      </w:r>
      <w:r w:rsidR="00547B14" w:rsidRPr="009923E5">
        <w:rPr>
          <w:rFonts w:ascii="Times New Roman" w:hAnsi="Times New Roman"/>
          <w:i/>
          <w:sz w:val="24"/>
          <w:szCs w:val="24"/>
        </w:rPr>
        <w:t xml:space="preserve">Bull. </w:t>
      </w:r>
      <w:proofErr w:type="spellStart"/>
      <w:r w:rsidR="00547B14" w:rsidRPr="009923E5">
        <w:rPr>
          <w:rFonts w:ascii="Times New Roman" w:hAnsi="Times New Roman"/>
          <w:i/>
          <w:sz w:val="24"/>
          <w:szCs w:val="24"/>
        </w:rPr>
        <w:t>Jpn</w:t>
      </w:r>
      <w:proofErr w:type="spellEnd"/>
      <w:r w:rsidR="00A277A3" w:rsidRPr="009923E5">
        <w:rPr>
          <w:rFonts w:ascii="Times New Roman" w:hAnsi="Times New Roman"/>
          <w:i/>
          <w:sz w:val="24"/>
          <w:szCs w:val="24"/>
        </w:rPr>
        <w:t>.</w:t>
      </w:r>
      <w:r w:rsidR="00547B14" w:rsidRPr="009923E5">
        <w:rPr>
          <w:rFonts w:ascii="Times New Roman" w:hAnsi="Times New Roman"/>
          <w:i/>
          <w:sz w:val="24"/>
          <w:szCs w:val="24"/>
        </w:rPr>
        <w:t xml:space="preserve"> Soc. Fish. </w:t>
      </w:r>
      <w:proofErr w:type="spellStart"/>
      <w:r w:rsidR="00547B14" w:rsidRPr="009923E5">
        <w:rPr>
          <w:rFonts w:ascii="Times New Roman" w:hAnsi="Times New Roman"/>
          <w:i/>
          <w:sz w:val="24"/>
          <w:szCs w:val="24"/>
        </w:rPr>
        <w:t>Oceanogr</w:t>
      </w:r>
      <w:proofErr w:type="spellEnd"/>
      <w:proofErr w:type="gramStart"/>
      <w:r w:rsidR="00547B14" w:rsidRPr="009923E5">
        <w:rPr>
          <w:rFonts w:ascii="Times New Roman" w:hAnsi="Times New Roman"/>
          <w:sz w:val="24"/>
          <w:szCs w:val="24"/>
        </w:rPr>
        <w:t>.</w:t>
      </w:r>
      <w:r w:rsidR="00410A33" w:rsidRPr="009923E5">
        <w:rPr>
          <w:rFonts w:ascii="Times New Roman" w:hAnsi="Times New Roman"/>
          <w:sz w:val="24"/>
          <w:szCs w:val="24"/>
        </w:rPr>
        <w:t>,</w:t>
      </w:r>
      <w:proofErr w:type="gramEnd"/>
      <w:r w:rsidR="00410A33" w:rsidRPr="009923E5">
        <w:rPr>
          <w:rFonts w:ascii="Times New Roman" w:hAnsi="Times New Roman"/>
          <w:sz w:val="24"/>
          <w:szCs w:val="24"/>
        </w:rPr>
        <w:t xml:space="preserve"> </w:t>
      </w:r>
      <w:r w:rsidR="00F22054" w:rsidRPr="009923E5">
        <w:rPr>
          <w:rFonts w:ascii="Times New Roman" w:hAnsi="Times New Roman"/>
          <w:sz w:val="24"/>
          <w:szCs w:val="24"/>
        </w:rPr>
        <w:t xml:space="preserve">vol. 66, </w:t>
      </w:r>
      <w:r w:rsidR="00F22054" w:rsidRPr="009923E5">
        <w:rPr>
          <w:rFonts w:ascii="Times New Roman" w:hAnsi="Times New Roman"/>
          <w:kern w:val="0"/>
          <w:sz w:val="24"/>
          <w:szCs w:val="24"/>
        </w:rPr>
        <w:t xml:space="preserve">pp. </w:t>
      </w:r>
      <w:r w:rsidR="00004E00" w:rsidRPr="009923E5">
        <w:rPr>
          <w:rFonts w:ascii="Times New Roman" w:hAnsi="Times New Roman"/>
          <w:sz w:val="24"/>
          <w:szCs w:val="24"/>
        </w:rPr>
        <w:t>102-109</w:t>
      </w:r>
      <w:r w:rsidR="00F22054" w:rsidRPr="009923E5">
        <w:rPr>
          <w:rFonts w:ascii="Times New Roman" w:hAnsi="Times New Roman"/>
          <w:sz w:val="24"/>
          <w:szCs w:val="24"/>
        </w:rPr>
        <w:t xml:space="preserve">, </w:t>
      </w:r>
      <w:r w:rsidR="001A649B" w:rsidRPr="009923E5">
        <w:rPr>
          <w:rFonts w:ascii="Times New Roman" w:hAnsi="Times New Roman"/>
          <w:sz w:val="24"/>
          <w:szCs w:val="24"/>
        </w:rPr>
        <w:t>Febr</w:t>
      </w:r>
      <w:r w:rsidR="006C2854" w:rsidRPr="009923E5">
        <w:rPr>
          <w:rFonts w:ascii="Times New Roman" w:hAnsi="Times New Roman"/>
          <w:sz w:val="24"/>
          <w:szCs w:val="24"/>
        </w:rPr>
        <w:t>u</w:t>
      </w:r>
      <w:r w:rsidR="001A649B" w:rsidRPr="00FD75C6">
        <w:rPr>
          <w:rFonts w:ascii="Times New Roman" w:hAnsi="Times New Roman"/>
          <w:sz w:val="24"/>
          <w:szCs w:val="24"/>
        </w:rPr>
        <w:t>ary</w:t>
      </w:r>
      <w:r w:rsidR="00004E00" w:rsidRPr="00FD75C6">
        <w:rPr>
          <w:rFonts w:ascii="Times New Roman" w:hAnsi="Times New Roman"/>
          <w:sz w:val="24"/>
          <w:szCs w:val="24"/>
        </w:rPr>
        <w:t xml:space="preserve"> 2002</w:t>
      </w:r>
      <w:r w:rsidR="00F22054" w:rsidRPr="00FD75C6">
        <w:rPr>
          <w:rFonts w:ascii="Times New Roman" w:hAnsi="Times New Roman"/>
          <w:sz w:val="24"/>
          <w:szCs w:val="24"/>
        </w:rPr>
        <w:t>.</w:t>
      </w:r>
      <w:r w:rsidR="00F14342" w:rsidRPr="00FD75C6">
        <w:rPr>
          <w:rFonts w:ascii="Times New Roman" w:hAnsi="Times New Roman"/>
          <w:sz w:val="24"/>
          <w:szCs w:val="24"/>
        </w:rPr>
        <w:t xml:space="preserve"> </w:t>
      </w:r>
    </w:p>
    <w:p w14:paraId="7A6E67B3" w14:textId="580AC3D7" w:rsidR="0033546F" w:rsidRPr="00FD75C6" w:rsidRDefault="00E35858" w:rsidP="00853066">
      <w:pPr>
        <w:autoSpaceDE w:val="0"/>
        <w:autoSpaceDN w:val="0"/>
        <w:snapToGrid w:val="0"/>
        <w:ind w:firstLine="709"/>
        <w:outlineLvl w:val="0"/>
        <w:rPr>
          <w:rFonts w:ascii="Times New Roman" w:hAnsi="Times New Roman"/>
          <w:kern w:val="0"/>
          <w:sz w:val="24"/>
          <w:szCs w:val="24"/>
        </w:rPr>
      </w:pPr>
      <w:r w:rsidRPr="00FD75C6">
        <w:rPr>
          <w:rFonts w:ascii="Times New Roman" w:hAnsi="Times New Roman"/>
          <w:sz w:val="24"/>
          <w:szCs w:val="24"/>
        </w:rPr>
        <w:t>[13</w:t>
      </w:r>
      <w:proofErr w:type="gramStart"/>
      <w:r w:rsidRPr="00FD75C6">
        <w:rPr>
          <w:rFonts w:ascii="Times New Roman" w:hAnsi="Times New Roman"/>
          <w:sz w:val="24"/>
          <w:szCs w:val="24"/>
        </w:rPr>
        <w:t>]</w:t>
      </w:r>
      <w:r w:rsidR="00B66397" w:rsidRPr="00FD75C6">
        <w:rPr>
          <w:rFonts w:ascii="Times New Roman" w:hAnsi="Times New Roman"/>
          <w:sz w:val="24"/>
          <w:szCs w:val="24"/>
        </w:rPr>
        <w:t xml:space="preserve">    N.A</w:t>
      </w:r>
      <w:proofErr w:type="gramEnd"/>
      <w:r w:rsidR="00B66397" w:rsidRPr="00FD75C6">
        <w:rPr>
          <w:rFonts w:ascii="Times New Roman" w:hAnsi="Times New Roman"/>
          <w:sz w:val="24"/>
          <w:szCs w:val="24"/>
        </w:rPr>
        <w:t xml:space="preserve">. </w:t>
      </w:r>
      <w:proofErr w:type="spellStart"/>
      <w:r w:rsidR="00B66397" w:rsidRPr="00FD75C6">
        <w:rPr>
          <w:rFonts w:ascii="Times New Roman" w:hAnsi="Times New Roman"/>
          <w:sz w:val="24"/>
          <w:szCs w:val="24"/>
        </w:rPr>
        <w:t>Welschmeyer</w:t>
      </w:r>
      <w:proofErr w:type="spellEnd"/>
      <w:r w:rsidR="00B66397" w:rsidRPr="00FD75C6">
        <w:rPr>
          <w:rFonts w:ascii="Times New Roman" w:hAnsi="Times New Roman"/>
          <w:sz w:val="24"/>
          <w:szCs w:val="24"/>
        </w:rPr>
        <w:t xml:space="preserve">, </w:t>
      </w:r>
      <w:r w:rsidR="002B66D4" w:rsidRPr="00FD75C6">
        <w:rPr>
          <w:rFonts w:ascii="Times New Roman" w:hAnsi="Times New Roman"/>
          <w:sz w:val="24"/>
          <w:szCs w:val="24"/>
        </w:rPr>
        <w:t>“</w:t>
      </w:r>
      <w:proofErr w:type="spellStart"/>
      <w:r w:rsidR="002B66D4" w:rsidRPr="00FD75C6">
        <w:rPr>
          <w:rFonts w:ascii="Times New Roman" w:hAnsi="Times New Roman"/>
          <w:sz w:val="24"/>
          <w:szCs w:val="24"/>
        </w:rPr>
        <w:t>Fluorometric</w:t>
      </w:r>
      <w:proofErr w:type="spellEnd"/>
      <w:r w:rsidR="002B66D4" w:rsidRPr="00FD75C6">
        <w:rPr>
          <w:rFonts w:ascii="Times New Roman" w:hAnsi="Times New Roman"/>
          <w:sz w:val="24"/>
          <w:szCs w:val="24"/>
        </w:rPr>
        <w:t xml:space="preserve"> analysis of chlorophyll </w:t>
      </w:r>
      <w:r w:rsidR="002B66D4" w:rsidRPr="00FD75C6">
        <w:rPr>
          <w:rFonts w:ascii="Times New Roman" w:hAnsi="Times New Roman"/>
          <w:i/>
          <w:sz w:val="24"/>
          <w:szCs w:val="24"/>
        </w:rPr>
        <w:t>a</w:t>
      </w:r>
      <w:r w:rsidR="002B66D4" w:rsidRPr="00FD75C6">
        <w:rPr>
          <w:rFonts w:ascii="Times New Roman" w:hAnsi="Times New Roman"/>
          <w:sz w:val="24"/>
          <w:szCs w:val="24"/>
        </w:rPr>
        <w:t xml:space="preserve"> in the presence of chlorophyll </w:t>
      </w:r>
      <w:r w:rsidR="002B66D4" w:rsidRPr="00FD75C6">
        <w:rPr>
          <w:rFonts w:ascii="Times New Roman" w:hAnsi="Times New Roman"/>
          <w:i/>
          <w:sz w:val="24"/>
          <w:szCs w:val="24"/>
        </w:rPr>
        <w:t>b</w:t>
      </w:r>
      <w:r w:rsidR="002B66D4" w:rsidRPr="00FD75C6">
        <w:rPr>
          <w:rFonts w:ascii="Times New Roman" w:hAnsi="Times New Roman"/>
          <w:sz w:val="24"/>
          <w:szCs w:val="24"/>
        </w:rPr>
        <w:t xml:space="preserve"> and </w:t>
      </w:r>
      <w:proofErr w:type="spellStart"/>
      <w:r w:rsidR="002B66D4" w:rsidRPr="00FD75C6">
        <w:rPr>
          <w:rFonts w:ascii="Times New Roman" w:hAnsi="Times New Roman"/>
          <w:sz w:val="24"/>
          <w:szCs w:val="24"/>
        </w:rPr>
        <w:t>pheopigments</w:t>
      </w:r>
      <w:proofErr w:type="spellEnd"/>
      <w:r w:rsidR="002B66D4" w:rsidRPr="00FD75C6">
        <w:rPr>
          <w:rFonts w:ascii="Times New Roman" w:hAnsi="Times New Roman"/>
          <w:sz w:val="24"/>
          <w:szCs w:val="24"/>
        </w:rPr>
        <w:t xml:space="preserve">,” </w:t>
      </w:r>
      <w:proofErr w:type="spellStart"/>
      <w:r w:rsidR="005867E3" w:rsidRPr="00FD75C6">
        <w:rPr>
          <w:rFonts w:ascii="Times New Roman" w:hAnsi="Times New Roman"/>
          <w:i/>
          <w:sz w:val="24"/>
          <w:szCs w:val="24"/>
        </w:rPr>
        <w:t>Limnol</w:t>
      </w:r>
      <w:proofErr w:type="spellEnd"/>
      <w:r w:rsidR="005867E3" w:rsidRPr="00FD75C6">
        <w:rPr>
          <w:rFonts w:ascii="Times New Roman" w:hAnsi="Times New Roman"/>
          <w:i/>
          <w:sz w:val="24"/>
          <w:szCs w:val="24"/>
        </w:rPr>
        <w:t>.</w:t>
      </w:r>
      <w:r w:rsidR="006A3630" w:rsidRPr="00FD75C6">
        <w:rPr>
          <w:rFonts w:ascii="Times New Roman" w:hAnsi="Times New Roman"/>
          <w:i/>
          <w:sz w:val="24"/>
          <w:szCs w:val="24"/>
        </w:rPr>
        <w:t xml:space="preserve"> </w:t>
      </w:r>
      <w:proofErr w:type="spellStart"/>
      <w:r w:rsidR="005867E3" w:rsidRPr="00FD75C6">
        <w:rPr>
          <w:rFonts w:ascii="Times New Roman" w:hAnsi="Times New Roman"/>
          <w:i/>
          <w:sz w:val="24"/>
          <w:szCs w:val="24"/>
        </w:rPr>
        <w:t>Oceanogr</w:t>
      </w:r>
      <w:proofErr w:type="spellEnd"/>
      <w:proofErr w:type="gramStart"/>
      <w:r w:rsidR="005867E3" w:rsidRPr="00FD75C6">
        <w:rPr>
          <w:rFonts w:ascii="Times New Roman" w:hAnsi="Times New Roman"/>
          <w:i/>
          <w:sz w:val="24"/>
          <w:szCs w:val="24"/>
        </w:rPr>
        <w:t>.</w:t>
      </w:r>
      <w:r w:rsidR="005867E3" w:rsidRPr="00FD75C6">
        <w:rPr>
          <w:rFonts w:ascii="Times New Roman" w:hAnsi="Times New Roman"/>
          <w:sz w:val="24"/>
          <w:szCs w:val="24"/>
        </w:rPr>
        <w:t>,</w:t>
      </w:r>
      <w:proofErr w:type="gramEnd"/>
      <w:r w:rsidR="005867E3" w:rsidRPr="00FD75C6">
        <w:rPr>
          <w:rFonts w:ascii="Times New Roman" w:hAnsi="Times New Roman"/>
          <w:sz w:val="24"/>
          <w:szCs w:val="24"/>
        </w:rPr>
        <w:t xml:space="preserve"> </w:t>
      </w:r>
      <w:r w:rsidR="00BA0AEF" w:rsidRPr="00FD75C6">
        <w:rPr>
          <w:rFonts w:ascii="Times New Roman" w:hAnsi="Times New Roman"/>
          <w:sz w:val="24"/>
          <w:szCs w:val="24"/>
        </w:rPr>
        <w:t xml:space="preserve">vol. 39, </w:t>
      </w:r>
      <w:r w:rsidR="00BA0AEF" w:rsidRPr="00FD75C6">
        <w:rPr>
          <w:rFonts w:ascii="Times New Roman" w:hAnsi="Times New Roman"/>
          <w:kern w:val="0"/>
          <w:sz w:val="24"/>
          <w:szCs w:val="24"/>
        </w:rPr>
        <w:t>pp.</w:t>
      </w:r>
      <w:r w:rsidR="00BA0AEF" w:rsidRPr="00FD75C6">
        <w:rPr>
          <w:rFonts w:ascii="Times New Roman" w:hAnsi="Times New Roman"/>
          <w:sz w:val="24"/>
          <w:szCs w:val="24"/>
        </w:rPr>
        <w:t xml:space="preserve"> 1985-1992,</w:t>
      </w:r>
      <w:r w:rsidR="00E876F7" w:rsidRPr="00FD75C6">
        <w:rPr>
          <w:rFonts w:ascii="Times New Roman" w:hAnsi="Times New Roman"/>
          <w:sz w:val="24"/>
          <w:szCs w:val="24"/>
        </w:rPr>
        <w:t xml:space="preserve"> </w:t>
      </w:r>
      <w:r w:rsidR="00523087" w:rsidRPr="00FD75C6">
        <w:rPr>
          <w:rFonts w:ascii="Times New Roman" w:hAnsi="Times New Roman"/>
          <w:sz w:val="24"/>
          <w:szCs w:val="24"/>
        </w:rPr>
        <w:t xml:space="preserve">June </w:t>
      </w:r>
      <w:r w:rsidR="007401B6" w:rsidRPr="00FD75C6">
        <w:rPr>
          <w:rFonts w:ascii="Times New Roman" w:hAnsi="Times New Roman"/>
          <w:sz w:val="24"/>
          <w:szCs w:val="24"/>
        </w:rPr>
        <w:t>199</w:t>
      </w:r>
      <w:r w:rsidR="008747FB" w:rsidRPr="00FD75C6">
        <w:rPr>
          <w:rFonts w:ascii="Times New Roman" w:hAnsi="Times New Roman"/>
          <w:sz w:val="24"/>
          <w:szCs w:val="24"/>
        </w:rPr>
        <w:t>4.</w:t>
      </w:r>
    </w:p>
    <w:p w14:paraId="788D46B2" w14:textId="555FA9DF" w:rsidR="0033546F" w:rsidRPr="00461049" w:rsidRDefault="003E3D38" w:rsidP="00853066">
      <w:pPr>
        <w:autoSpaceDE w:val="0"/>
        <w:autoSpaceDN w:val="0"/>
        <w:snapToGrid w:val="0"/>
        <w:ind w:firstLine="709"/>
        <w:outlineLvl w:val="0"/>
        <w:rPr>
          <w:rFonts w:ascii="Times New Roman" w:hAnsi="Times New Roman"/>
          <w:kern w:val="0"/>
          <w:sz w:val="24"/>
          <w:szCs w:val="24"/>
        </w:rPr>
      </w:pPr>
      <w:r w:rsidRPr="00FD75C6">
        <w:rPr>
          <w:rFonts w:ascii="Times New Roman" w:hAnsi="Times New Roman"/>
          <w:sz w:val="24"/>
          <w:szCs w:val="24"/>
        </w:rPr>
        <w:t>[14</w:t>
      </w:r>
      <w:proofErr w:type="gramStart"/>
      <w:r w:rsidRPr="00FD75C6">
        <w:rPr>
          <w:rFonts w:ascii="Times New Roman" w:hAnsi="Times New Roman"/>
          <w:sz w:val="24"/>
          <w:szCs w:val="24"/>
        </w:rPr>
        <w:t>]    T</w:t>
      </w:r>
      <w:proofErr w:type="gramEnd"/>
      <w:r w:rsidRPr="00FD75C6">
        <w:rPr>
          <w:rFonts w:ascii="Times New Roman" w:hAnsi="Times New Roman"/>
          <w:sz w:val="24"/>
          <w:szCs w:val="24"/>
        </w:rPr>
        <w:t xml:space="preserve">. Hama, </w:t>
      </w:r>
      <w:r w:rsidR="003B6112" w:rsidRPr="00FD75C6">
        <w:rPr>
          <w:rFonts w:ascii="Times New Roman" w:hAnsi="Times New Roman"/>
          <w:kern w:val="0"/>
          <w:sz w:val="24"/>
          <w:szCs w:val="24"/>
        </w:rPr>
        <w:t xml:space="preserve">T. Miyazaki, Y. Ogawa, T. </w:t>
      </w:r>
      <w:proofErr w:type="spellStart"/>
      <w:r w:rsidR="003B6112" w:rsidRPr="00FD75C6">
        <w:rPr>
          <w:rFonts w:ascii="Times New Roman" w:hAnsi="Times New Roman"/>
          <w:kern w:val="0"/>
          <w:sz w:val="24"/>
          <w:szCs w:val="24"/>
        </w:rPr>
        <w:t>Iwakuma</w:t>
      </w:r>
      <w:proofErr w:type="spellEnd"/>
      <w:r w:rsidR="003B6112" w:rsidRPr="00FD75C6">
        <w:rPr>
          <w:rFonts w:ascii="Times New Roman" w:hAnsi="Times New Roman"/>
          <w:kern w:val="0"/>
          <w:sz w:val="24"/>
          <w:szCs w:val="24"/>
        </w:rPr>
        <w:t xml:space="preserve">, M. Takahashi, A. </w:t>
      </w:r>
      <w:proofErr w:type="spellStart"/>
      <w:r w:rsidR="003B6112" w:rsidRPr="00FD75C6">
        <w:rPr>
          <w:rFonts w:ascii="Times New Roman" w:hAnsi="Times New Roman"/>
          <w:kern w:val="0"/>
          <w:sz w:val="24"/>
          <w:szCs w:val="24"/>
        </w:rPr>
        <w:t>Otsuki</w:t>
      </w:r>
      <w:proofErr w:type="spellEnd"/>
      <w:r w:rsidR="003B6112" w:rsidRPr="00FD75C6">
        <w:rPr>
          <w:rFonts w:ascii="Times New Roman" w:hAnsi="Times New Roman"/>
          <w:kern w:val="0"/>
          <w:sz w:val="24"/>
          <w:szCs w:val="24"/>
        </w:rPr>
        <w:t xml:space="preserve">, and S. </w:t>
      </w:r>
      <w:proofErr w:type="spellStart"/>
      <w:r w:rsidR="003B6112" w:rsidRPr="00FD75C6">
        <w:rPr>
          <w:rFonts w:ascii="Times New Roman" w:hAnsi="Times New Roman"/>
          <w:kern w:val="0"/>
          <w:sz w:val="24"/>
          <w:szCs w:val="24"/>
        </w:rPr>
        <w:t>Ichimura</w:t>
      </w:r>
      <w:proofErr w:type="spellEnd"/>
      <w:r w:rsidR="009F63DE" w:rsidRPr="00FD75C6">
        <w:rPr>
          <w:rFonts w:ascii="Times New Roman" w:hAnsi="Times New Roman"/>
          <w:kern w:val="0"/>
          <w:sz w:val="24"/>
          <w:szCs w:val="24"/>
        </w:rPr>
        <w:t xml:space="preserve">, </w:t>
      </w:r>
      <w:r w:rsidR="006056F0" w:rsidRPr="00FD75C6">
        <w:rPr>
          <w:rFonts w:ascii="Times New Roman" w:hAnsi="Times New Roman"/>
          <w:kern w:val="0"/>
          <w:sz w:val="24"/>
          <w:szCs w:val="24"/>
        </w:rPr>
        <w:t>“</w:t>
      </w:r>
      <w:r w:rsidR="00765F33" w:rsidRPr="00FD75C6">
        <w:rPr>
          <w:rFonts w:ascii="Times New Roman" w:hAnsi="Times New Roman"/>
          <w:kern w:val="0"/>
          <w:sz w:val="24"/>
          <w:szCs w:val="24"/>
        </w:rPr>
        <w:t>Measurem</w:t>
      </w:r>
      <w:r w:rsidR="00765F33" w:rsidRPr="00461049">
        <w:rPr>
          <w:rFonts w:ascii="Times New Roman" w:hAnsi="Times New Roman"/>
          <w:kern w:val="0"/>
          <w:sz w:val="24"/>
          <w:szCs w:val="24"/>
        </w:rPr>
        <w:t xml:space="preserve">ent of Photosynthetic Production of a Marine Phytoplankton Population Using a Stable </w:t>
      </w:r>
      <w:r w:rsidR="00765F33" w:rsidRPr="00461049">
        <w:rPr>
          <w:rFonts w:ascii="Times New Roman" w:hAnsi="Times New Roman"/>
          <w:kern w:val="0"/>
          <w:sz w:val="24"/>
          <w:szCs w:val="24"/>
          <w:vertAlign w:val="superscript"/>
        </w:rPr>
        <w:t>13</w:t>
      </w:r>
      <w:r w:rsidR="00765F33" w:rsidRPr="00461049">
        <w:rPr>
          <w:rFonts w:ascii="Times New Roman" w:hAnsi="Times New Roman"/>
          <w:kern w:val="0"/>
          <w:sz w:val="24"/>
          <w:szCs w:val="24"/>
        </w:rPr>
        <w:t xml:space="preserve">C Isotope,” </w:t>
      </w:r>
      <w:r w:rsidR="004473C6" w:rsidRPr="00461049">
        <w:rPr>
          <w:rFonts w:ascii="Times New Roman" w:hAnsi="Times New Roman"/>
          <w:i/>
          <w:kern w:val="0"/>
          <w:sz w:val="24"/>
          <w:szCs w:val="24"/>
        </w:rPr>
        <w:t>Mar. Biol</w:t>
      </w:r>
      <w:r w:rsidR="004473C6" w:rsidRPr="00461049">
        <w:rPr>
          <w:rFonts w:ascii="Times New Roman" w:hAnsi="Times New Roman"/>
          <w:kern w:val="0"/>
          <w:sz w:val="24"/>
          <w:szCs w:val="24"/>
        </w:rPr>
        <w:t>.</w:t>
      </w:r>
      <w:r w:rsidR="00234321" w:rsidRPr="00461049">
        <w:rPr>
          <w:rFonts w:ascii="Times New Roman" w:hAnsi="Times New Roman"/>
          <w:kern w:val="0"/>
          <w:sz w:val="24"/>
          <w:szCs w:val="24"/>
        </w:rPr>
        <w:t>,</w:t>
      </w:r>
      <w:r w:rsidR="004473C6" w:rsidRPr="00461049">
        <w:rPr>
          <w:rFonts w:ascii="Times New Roman" w:hAnsi="Times New Roman"/>
          <w:kern w:val="0"/>
          <w:sz w:val="24"/>
          <w:szCs w:val="24"/>
        </w:rPr>
        <w:t xml:space="preserve"> </w:t>
      </w:r>
      <w:r w:rsidR="00EE7950" w:rsidRPr="00461049">
        <w:rPr>
          <w:rFonts w:ascii="Times New Roman" w:hAnsi="Times New Roman"/>
          <w:sz w:val="24"/>
          <w:szCs w:val="24"/>
        </w:rPr>
        <w:t xml:space="preserve">vol. </w:t>
      </w:r>
      <w:r w:rsidR="009B7474" w:rsidRPr="00461049">
        <w:rPr>
          <w:rFonts w:ascii="Times New Roman" w:hAnsi="Times New Roman"/>
          <w:sz w:val="24"/>
          <w:szCs w:val="24"/>
        </w:rPr>
        <w:t>73</w:t>
      </w:r>
      <w:r w:rsidR="00EE7950" w:rsidRPr="00461049">
        <w:rPr>
          <w:rFonts w:ascii="Times New Roman" w:hAnsi="Times New Roman"/>
          <w:sz w:val="24"/>
          <w:szCs w:val="24"/>
        </w:rPr>
        <w:t xml:space="preserve">, </w:t>
      </w:r>
      <w:r w:rsidR="00EE7950" w:rsidRPr="00461049">
        <w:rPr>
          <w:rFonts w:ascii="Times New Roman" w:hAnsi="Times New Roman"/>
          <w:kern w:val="0"/>
          <w:sz w:val="24"/>
          <w:szCs w:val="24"/>
        </w:rPr>
        <w:t>pp.</w:t>
      </w:r>
      <w:r w:rsidR="00EE7950" w:rsidRPr="00461049">
        <w:rPr>
          <w:rFonts w:ascii="Times New Roman" w:hAnsi="Times New Roman"/>
          <w:sz w:val="24"/>
          <w:szCs w:val="24"/>
        </w:rPr>
        <w:t xml:space="preserve"> </w:t>
      </w:r>
      <w:r w:rsidR="009B7474" w:rsidRPr="00461049">
        <w:rPr>
          <w:rFonts w:ascii="Times New Roman" w:hAnsi="Times New Roman"/>
          <w:kern w:val="0"/>
          <w:sz w:val="24"/>
          <w:szCs w:val="24"/>
        </w:rPr>
        <w:t>31-36</w:t>
      </w:r>
      <w:r w:rsidR="00EE7950" w:rsidRPr="00461049">
        <w:rPr>
          <w:rFonts w:ascii="Times New Roman" w:hAnsi="Times New Roman"/>
          <w:sz w:val="24"/>
          <w:szCs w:val="24"/>
        </w:rPr>
        <w:t xml:space="preserve">, </w:t>
      </w:r>
      <w:r w:rsidR="008508C3" w:rsidRPr="00461049">
        <w:rPr>
          <w:rFonts w:ascii="Times New Roman" w:hAnsi="Times New Roman"/>
          <w:sz w:val="24"/>
          <w:szCs w:val="24"/>
        </w:rPr>
        <w:t>March 1983</w:t>
      </w:r>
      <w:r w:rsidR="00EE7950" w:rsidRPr="00461049">
        <w:rPr>
          <w:rFonts w:ascii="Times New Roman" w:hAnsi="Times New Roman"/>
          <w:sz w:val="24"/>
          <w:szCs w:val="24"/>
        </w:rPr>
        <w:t>.</w:t>
      </w:r>
    </w:p>
    <w:p w14:paraId="5EDE007D" w14:textId="5439047B" w:rsidR="0033546F" w:rsidRPr="00461049" w:rsidRDefault="002237D0" w:rsidP="00853066">
      <w:pPr>
        <w:autoSpaceDE w:val="0"/>
        <w:autoSpaceDN w:val="0"/>
        <w:snapToGrid w:val="0"/>
        <w:ind w:firstLine="709"/>
        <w:outlineLvl w:val="0"/>
        <w:rPr>
          <w:rFonts w:ascii="Times New Roman" w:hAnsi="Times New Roman"/>
          <w:kern w:val="0"/>
          <w:sz w:val="24"/>
          <w:szCs w:val="24"/>
        </w:rPr>
      </w:pPr>
      <w:r w:rsidRPr="00461049">
        <w:rPr>
          <w:rFonts w:ascii="Times New Roman" w:hAnsi="Times New Roman"/>
          <w:sz w:val="24"/>
          <w:szCs w:val="24"/>
        </w:rPr>
        <w:t>[15</w:t>
      </w:r>
      <w:proofErr w:type="gramStart"/>
      <w:r w:rsidRPr="00461049">
        <w:rPr>
          <w:rFonts w:ascii="Times New Roman" w:hAnsi="Times New Roman"/>
          <w:sz w:val="24"/>
          <w:szCs w:val="24"/>
        </w:rPr>
        <w:t xml:space="preserve">]    </w:t>
      </w:r>
      <w:r w:rsidR="00EE740C" w:rsidRPr="00461049">
        <w:rPr>
          <w:rFonts w:ascii="Times New Roman" w:hAnsi="Times New Roman"/>
          <w:sz w:val="24"/>
          <w:szCs w:val="24"/>
        </w:rPr>
        <w:t>S</w:t>
      </w:r>
      <w:proofErr w:type="gramEnd"/>
      <w:r w:rsidR="00EE740C" w:rsidRPr="00461049">
        <w:rPr>
          <w:rFonts w:ascii="Times New Roman" w:hAnsi="Times New Roman"/>
          <w:sz w:val="24"/>
          <w:szCs w:val="24"/>
        </w:rPr>
        <w:t xml:space="preserve">. </w:t>
      </w:r>
      <w:proofErr w:type="spellStart"/>
      <w:r w:rsidR="00EE740C" w:rsidRPr="00461049">
        <w:rPr>
          <w:rFonts w:ascii="Times New Roman" w:hAnsi="Times New Roman"/>
          <w:sz w:val="24"/>
          <w:szCs w:val="24"/>
        </w:rPr>
        <w:t>Uye</w:t>
      </w:r>
      <w:proofErr w:type="spellEnd"/>
      <w:r w:rsidR="00EE740C" w:rsidRPr="00461049">
        <w:rPr>
          <w:rFonts w:ascii="Times New Roman" w:hAnsi="Times New Roman"/>
          <w:sz w:val="24"/>
          <w:szCs w:val="24"/>
        </w:rPr>
        <w:t xml:space="preserve">, </w:t>
      </w:r>
      <w:r w:rsidR="0071459E" w:rsidRPr="00461049">
        <w:rPr>
          <w:rFonts w:ascii="Times New Roman" w:hAnsi="Times New Roman"/>
          <w:sz w:val="24"/>
          <w:szCs w:val="24"/>
        </w:rPr>
        <w:t xml:space="preserve">N. Nagao, </w:t>
      </w:r>
      <w:r w:rsidR="00A318AF" w:rsidRPr="00461049">
        <w:rPr>
          <w:rFonts w:ascii="Times New Roman" w:hAnsi="Times New Roman"/>
          <w:sz w:val="24"/>
          <w:szCs w:val="24"/>
        </w:rPr>
        <w:t xml:space="preserve">and </w:t>
      </w:r>
      <w:r w:rsidR="00255C8C" w:rsidRPr="00461049">
        <w:rPr>
          <w:rFonts w:ascii="Times New Roman" w:hAnsi="Times New Roman"/>
          <w:sz w:val="24"/>
          <w:szCs w:val="24"/>
        </w:rPr>
        <w:t xml:space="preserve">H. Tamaki, </w:t>
      </w:r>
      <w:r w:rsidR="00EE663A" w:rsidRPr="00461049">
        <w:rPr>
          <w:rFonts w:ascii="Times New Roman" w:hAnsi="Times New Roman"/>
          <w:sz w:val="24"/>
          <w:szCs w:val="24"/>
        </w:rPr>
        <w:t>“</w:t>
      </w:r>
      <w:r w:rsidR="0074299E" w:rsidRPr="00461049">
        <w:rPr>
          <w:rFonts w:ascii="Times New Roman" w:hAnsi="Times New Roman"/>
          <w:sz w:val="24"/>
          <w:szCs w:val="24"/>
        </w:rPr>
        <w:t xml:space="preserve">Geographical and seasonal variations in abundance, biomass and estimated production rates of </w:t>
      </w:r>
      <w:proofErr w:type="spellStart"/>
      <w:r w:rsidR="0074299E" w:rsidRPr="00461049">
        <w:rPr>
          <w:rFonts w:ascii="Times New Roman" w:hAnsi="Times New Roman"/>
          <w:sz w:val="24"/>
          <w:szCs w:val="24"/>
        </w:rPr>
        <w:t>microzooplankton</w:t>
      </w:r>
      <w:proofErr w:type="spellEnd"/>
      <w:r w:rsidR="0074299E" w:rsidRPr="00461049">
        <w:rPr>
          <w:rFonts w:ascii="Times New Roman" w:hAnsi="Times New Roman"/>
          <w:sz w:val="24"/>
          <w:szCs w:val="24"/>
        </w:rPr>
        <w:t xml:space="preserve"> in the Inland Sea of Japan,” </w:t>
      </w:r>
      <w:r w:rsidR="00CA5BC2" w:rsidRPr="00461049">
        <w:rPr>
          <w:rFonts w:ascii="Times New Roman" w:hAnsi="Times New Roman"/>
          <w:i/>
          <w:sz w:val="24"/>
          <w:szCs w:val="24"/>
        </w:rPr>
        <w:t xml:space="preserve">J. </w:t>
      </w:r>
      <w:proofErr w:type="spellStart"/>
      <w:r w:rsidR="00CA5BC2" w:rsidRPr="00461049">
        <w:rPr>
          <w:rFonts w:ascii="Times New Roman" w:hAnsi="Times New Roman"/>
          <w:i/>
          <w:sz w:val="24"/>
          <w:szCs w:val="24"/>
        </w:rPr>
        <w:t>Oceanogr</w:t>
      </w:r>
      <w:proofErr w:type="spellEnd"/>
      <w:r w:rsidR="00CA5BC2" w:rsidRPr="00461049">
        <w:rPr>
          <w:rFonts w:ascii="Times New Roman" w:hAnsi="Times New Roman"/>
          <w:i/>
          <w:sz w:val="24"/>
          <w:szCs w:val="24"/>
        </w:rPr>
        <w:t>.</w:t>
      </w:r>
      <w:r w:rsidR="00CA5BC2" w:rsidRPr="00461049">
        <w:rPr>
          <w:rFonts w:ascii="Times New Roman" w:hAnsi="Times New Roman"/>
          <w:sz w:val="24"/>
          <w:szCs w:val="24"/>
        </w:rPr>
        <w:t xml:space="preserve">, </w:t>
      </w:r>
      <w:r w:rsidR="00FD1EA6" w:rsidRPr="00461049">
        <w:rPr>
          <w:rFonts w:ascii="Times New Roman" w:hAnsi="Times New Roman"/>
          <w:sz w:val="24"/>
          <w:szCs w:val="24"/>
        </w:rPr>
        <w:t xml:space="preserve">vol. 52, </w:t>
      </w:r>
      <w:r w:rsidR="00FD1EA6" w:rsidRPr="00461049">
        <w:rPr>
          <w:rFonts w:ascii="Times New Roman" w:hAnsi="Times New Roman"/>
          <w:kern w:val="0"/>
          <w:sz w:val="24"/>
          <w:szCs w:val="24"/>
        </w:rPr>
        <w:t>pp.</w:t>
      </w:r>
      <w:r w:rsidR="00125A71" w:rsidRPr="00461049">
        <w:rPr>
          <w:rFonts w:ascii="Times New Roman" w:hAnsi="Times New Roman"/>
          <w:sz w:val="24"/>
          <w:szCs w:val="24"/>
        </w:rPr>
        <w:t xml:space="preserve"> 689-703, </w:t>
      </w:r>
      <w:r w:rsidR="008D07B5" w:rsidRPr="00461049">
        <w:rPr>
          <w:rFonts w:ascii="Times New Roman" w:hAnsi="Times New Roman"/>
          <w:sz w:val="24"/>
          <w:szCs w:val="24"/>
        </w:rPr>
        <w:t>November 1996.</w:t>
      </w:r>
    </w:p>
    <w:p w14:paraId="473B1282" w14:textId="21C94567" w:rsidR="00B85C27" w:rsidRPr="00C336A4" w:rsidRDefault="00AA4A05" w:rsidP="00853066">
      <w:pPr>
        <w:autoSpaceDE w:val="0"/>
        <w:autoSpaceDN w:val="0"/>
        <w:snapToGrid w:val="0"/>
        <w:ind w:firstLine="709"/>
        <w:outlineLvl w:val="0"/>
        <w:rPr>
          <w:rFonts w:ascii="Times New Roman" w:hAnsi="Times New Roman"/>
          <w:kern w:val="0"/>
          <w:sz w:val="24"/>
          <w:szCs w:val="24"/>
        </w:rPr>
      </w:pPr>
      <w:r w:rsidRPr="00461049">
        <w:rPr>
          <w:rFonts w:ascii="Times New Roman" w:hAnsi="Times New Roman"/>
          <w:sz w:val="24"/>
          <w:szCs w:val="24"/>
        </w:rPr>
        <w:t>[16</w:t>
      </w:r>
      <w:proofErr w:type="gramStart"/>
      <w:r w:rsidRPr="00461049">
        <w:rPr>
          <w:rFonts w:ascii="Times New Roman" w:hAnsi="Times New Roman"/>
          <w:sz w:val="24"/>
          <w:szCs w:val="24"/>
        </w:rPr>
        <w:t>]</w:t>
      </w:r>
      <w:r w:rsidR="001D1B45" w:rsidRPr="00461049">
        <w:rPr>
          <w:rFonts w:ascii="Times New Roman" w:hAnsi="Times New Roman"/>
          <w:sz w:val="24"/>
          <w:szCs w:val="24"/>
        </w:rPr>
        <w:t xml:space="preserve">    </w:t>
      </w:r>
      <w:r w:rsidR="001D1B45" w:rsidRPr="002C38D1">
        <w:rPr>
          <w:rFonts w:ascii="Times New Roman" w:hAnsi="Times New Roman"/>
          <w:sz w:val="24"/>
          <w:szCs w:val="24"/>
        </w:rPr>
        <w:t>S</w:t>
      </w:r>
      <w:proofErr w:type="gramEnd"/>
      <w:r w:rsidR="001D1B45" w:rsidRPr="002C38D1">
        <w:rPr>
          <w:rFonts w:ascii="Times New Roman" w:hAnsi="Times New Roman"/>
          <w:sz w:val="24"/>
          <w:szCs w:val="24"/>
        </w:rPr>
        <w:t xml:space="preserve">. </w:t>
      </w:r>
      <w:proofErr w:type="spellStart"/>
      <w:r w:rsidR="001D1B45" w:rsidRPr="002C38D1">
        <w:rPr>
          <w:rFonts w:ascii="Times New Roman" w:hAnsi="Times New Roman"/>
          <w:sz w:val="24"/>
          <w:szCs w:val="24"/>
        </w:rPr>
        <w:t>Uye</w:t>
      </w:r>
      <w:proofErr w:type="spellEnd"/>
      <w:r w:rsidR="005E7E3C" w:rsidRPr="002C38D1">
        <w:rPr>
          <w:rFonts w:ascii="Times New Roman" w:hAnsi="Times New Roman"/>
          <w:sz w:val="24"/>
          <w:szCs w:val="24"/>
        </w:rPr>
        <w:t xml:space="preserve"> </w:t>
      </w:r>
      <w:r w:rsidR="007D2B10" w:rsidRPr="002C38D1">
        <w:rPr>
          <w:rFonts w:ascii="Times New Roman" w:hAnsi="Times New Roman"/>
          <w:sz w:val="24"/>
          <w:szCs w:val="24"/>
        </w:rPr>
        <w:t xml:space="preserve">and </w:t>
      </w:r>
      <w:r w:rsidR="005253A2" w:rsidRPr="002C38D1">
        <w:rPr>
          <w:rFonts w:ascii="Times New Roman" w:hAnsi="Times New Roman"/>
          <w:sz w:val="24"/>
          <w:szCs w:val="24"/>
        </w:rPr>
        <w:t xml:space="preserve">T. </w:t>
      </w:r>
      <w:proofErr w:type="spellStart"/>
      <w:r w:rsidR="005253A2" w:rsidRPr="002C38D1">
        <w:rPr>
          <w:rFonts w:ascii="Times New Roman" w:hAnsi="Times New Roman"/>
          <w:sz w:val="24"/>
          <w:szCs w:val="24"/>
        </w:rPr>
        <w:t>Shimazu</w:t>
      </w:r>
      <w:proofErr w:type="spellEnd"/>
      <w:r w:rsidR="005253A2" w:rsidRPr="002C38D1">
        <w:rPr>
          <w:rFonts w:ascii="Times New Roman" w:hAnsi="Times New Roman"/>
          <w:sz w:val="24"/>
          <w:szCs w:val="24"/>
        </w:rPr>
        <w:t xml:space="preserve">, </w:t>
      </w:r>
      <w:r w:rsidR="001279CC" w:rsidRPr="002C38D1">
        <w:rPr>
          <w:rFonts w:ascii="Times New Roman" w:hAnsi="Times New Roman"/>
          <w:sz w:val="24"/>
          <w:szCs w:val="24"/>
        </w:rPr>
        <w:t>“</w:t>
      </w:r>
      <w:r w:rsidR="001F00B8" w:rsidRPr="002C38D1">
        <w:rPr>
          <w:rFonts w:ascii="Times New Roman" w:hAnsi="Times New Roman"/>
          <w:sz w:val="24"/>
          <w:szCs w:val="24"/>
        </w:rPr>
        <w:t xml:space="preserve">Geographical and seasonal variations in abundance, biomass </w:t>
      </w:r>
      <w:r w:rsidR="001F00B8" w:rsidRPr="00E87075">
        <w:rPr>
          <w:rFonts w:ascii="Times New Roman" w:hAnsi="Times New Roman"/>
          <w:sz w:val="24"/>
          <w:szCs w:val="24"/>
        </w:rPr>
        <w:t xml:space="preserve">and estimated production rates of </w:t>
      </w:r>
      <w:proofErr w:type="spellStart"/>
      <w:r w:rsidR="001F00B8" w:rsidRPr="00E87075">
        <w:rPr>
          <w:rFonts w:ascii="Times New Roman" w:hAnsi="Times New Roman"/>
          <w:sz w:val="24"/>
          <w:szCs w:val="24"/>
        </w:rPr>
        <w:t>meso</w:t>
      </w:r>
      <w:proofErr w:type="spellEnd"/>
      <w:r w:rsidR="001F00B8" w:rsidRPr="00E87075">
        <w:rPr>
          <w:rFonts w:ascii="Times New Roman" w:hAnsi="Times New Roman"/>
          <w:sz w:val="24"/>
          <w:szCs w:val="24"/>
        </w:rPr>
        <w:t xml:space="preserve">- and </w:t>
      </w:r>
      <w:proofErr w:type="spellStart"/>
      <w:r w:rsidR="001F00B8" w:rsidRPr="00E87075">
        <w:rPr>
          <w:rFonts w:ascii="Times New Roman" w:hAnsi="Times New Roman"/>
          <w:sz w:val="24"/>
          <w:szCs w:val="24"/>
        </w:rPr>
        <w:t>macrozooplankton</w:t>
      </w:r>
      <w:proofErr w:type="spellEnd"/>
      <w:r w:rsidR="001F00B8" w:rsidRPr="00E87075">
        <w:rPr>
          <w:rFonts w:ascii="Times New Roman" w:hAnsi="Times New Roman"/>
          <w:sz w:val="24"/>
          <w:szCs w:val="24"/>
        </w:rPr>
        <w:t xml:space="preserve"> in the Inland Sea of Japan,</w:t>
      </w:r>
      <w:r w:rsidR="001F00B8" w:rsidRPr="00C336A4">
        <w:rPr>
          <w:rFonts w:ascii="Times New Roman" w:hAnsi="Times New Roman"/>
          <w:sz w:val="24"/>
          <w:szCs w:val="24"/>
        </w:rPr>
        <w:t xml:space="preserve">” </w:t>
      </w:r>
      <w:r w:rsidR="00DA4D4A" w:rsidRPr="00C336A4">
        <w:rPr>
          <w:rFonts w:ascii="Times New Roman" w:hAnsi="Times New Roman"/>
          <w:i/>
          <w:sz w:val="24"/>
          <w:szCs w:val="24"/>
        </w:rPr>
        <w:t xml:space="preserve">J. </w:t>
      </w:r>
      <w:proofErr w:type="spellStart"/>
      <w:r w:rsidR="00DA4D4A" w:rsidRPr="00C336A4">
        <w:rPr>
          <w:rFonts w:ascii="Times New Roman" w:hAnsi="Times New Roman"/>
          <w:i/>
          <w:sz w:val="24"/>
          <w:szCs w:val="24"/>
        </w:rPr>
        <w:t>Oceanogr</w:t>
      </w:r>
      <w:proofErr w:type="spellEnd"/>
      <w:r w:rsidR="00DA4D4A" w:rsidRPr="00C336A4">
        <w:rPr>
          <w:rFonts w:ascii="Times New Roman" w:hAnsi="Times New Roman"/>
          <w:i/>
          <w:sz w:val="24"/>
          <w:szCs w:val="24"/>
        </w:rPr>
        <w:t>.</w:t>
      </w:r>
      <w:r w:rsidR="00DA4D4A" w:rsidRPr="00C336A4">
        <w:rPr>
          <w:rFonts w:ascii="Times New Roman" w:hAnsi="Times New Roman"/>
          <w:sz w:val="24"/>
          <w:szCs w:val="24"/>
        </w:rPr>
        <w:t>,</w:t>
      </w:r>
      <w:r w:rsidR="0026596B" w:rsidRPr="00C336A4">
        <w:rPr>
          <w:rFonts w:ascii="Times New Roman" w:hAnsi="Times New Roman"/>
          <w:sz w:val="24"/>
          <w:szCs w:val="24"/>
        </w:rPr>
        <w:t xml:space="preserve"> vol. 53, </w:t>
      </w:r>
      <w:r w:rsidR="0026596B" w:rsidRPr="00C336A4">
        <w:rPr>
          <w:rFonts w:ascii="Times New Roman" w:hAnsi="Times New Roman"/>
          <w:kern w:val="0"/>
          <w:sz w:val="24"/>
          <w:szCs w:val="24"/>
        </w:rPr>
        <w:t>pp.</w:t>
      </w:r>
      <w:r w:rsidR="0026596B" w:rsidRPr="00C336A4">
        <w:rPr>
          <w:rFonts w:ascii="Times New Roman" w:hAnsi="Times New Roman"/>
          <w:sz w:val="24"/>
          <w:szCs w:val="24"/>
        </w:rPr>
        <w:t xml:space="preserve"> 529-538, </w:t>
      </w:r>
      <w:r w:rsidR="00A60FB6" w:rsidRPr="00C336A4">
        <w:rPr>
          <w:rFonts w:ascii="Times New Roman" w:hAnsi="Times New Roman"/>
          <w:sz w:val="24"/>
          <w:szCs w:val="24"/>
        </w:rPr>
        <w:t>May</w:t>
      </w:r>
      <w:r w:rsidR="00E97B29" w:rsidRPr="00C336A4">
        <w:rPr>
          <w:rFonts w:ascii="Times New Roman" w:hAnsi="Times New Roman"/>
          <w:sz w:val="24"/>
          <w:szCs w:val="24"/>
        </w:rPr>
        <w:t xml:space="preserve"> 1997</w:t>
      </w:r>
      <w:r w:rsidR="0026596B" w:rsidRPr="00C336A4">
        <w:rPr>
          <w:rFonts w:ascii="Times New Roman" w:hAnsi="Times New Roman"/>
          <w:sz w:val="24"/>
          <w:szCs w:val="24"/>
        </w:rPr>
        <w:t>.</w:t>
      </w:r>
    </w:p>
    <w:p w14:paraId="1225296B" w14:textId="4B8787D2" w:rsidR="00FB18D6" w:rsidRPr="00C336A4" w:rsidRDefault="00BC07A4" w:rsidP="00853066">
      <w:pPr>
        <w:autoSpaceDE w:val="0"/>
        <w:autoSpaceDN w:val="0"/>
        <w:snapToGrid w:val="0"/>
        <w:ind w:firstLine="709"/>
        <w:outlineLvl w:val="0"/>
        <w:rPr>
          <w:rFonts w:ascii="Times New Roman" w:hAnsi="Times New Roman"/>
          <w:kern w:val="0"/>
          <w:sz w:val="24"/>
          <w:szCs w:val="24"/>
        </w:rPr>
      </w:pPr>
      <w:r w:rsidRPr="00C336A4">
        <w:rPr>
          <w:rFonts w:ascii="Times New Roman" w:hAnsi="Times New Roman"/>
          <w:sz w:val="24"/>
          <w:szCs w:val="24"/>
        </w:rPr>
        <w:t>[17</w:t>
      </w:r>
      <w:proofErr w:type="gramStart"/>
      <w:r w:rsidRPr="00C336A4">
        <w:rPr>
          <w:rFonts w:ascii="Times New Roman" w:hAnsi="Times New Roman"/>
          <w:sz w:val="24"/>
          <w:szCs w:val="24"/>
        </w:rPr>
        <w:t>]    O</w:t>
      </w:r>
      <w:proofErr w:type="gramEnd"/>
      <w:r w:rsidRPr="00C336A4">
        <w:rPr>
          <w:rFonts w:ascii="Times New Roman" w:hAnsi="Times New Roman"/>
          <w:sz w:val="24"/>
          <w:szCs w:val="24"/>
        </w:rPr>
        <w:t xml:space="preserve">. </w:t>
      </w:r>
      <w:r w:rsidR="00390F70" w:rsidRPr="00C336A4">
        <w:rPr>
          <w:rFonts w:ascii="Times New Roman" w:hAnsi="Times New Roman"/>
          <w:sz w:val="24"/>
          <w:szCs w:val="24"/>
        </w:rPr>
        <w:t xml:space="preserve">Kawaguchi, </w:t>
      </w:r>
      <w:r w:rsidR="00602D17" w:rsidRPr="00C336A4">
        <w:rPr>
          <w:rFonts w:ascii="Times New Roman" w:hAnsi="Times New Roman"/>
          <w:sz w:val="24"/>
          <w:szCs w:val="24"/>
        </w:rPr>
        <w:t xml:space="preserve">Y. Hirata, </w:t>
      </w:r>
      <w:r w:rsidR="002112F4" w:rsidRPr="00C336A4">
        <w:rPr>
          <w:rFonts w:ascii="Times New Roman" w:hAnsi="Times New Roman"/>
          <w:sz w:val="24"/>
          <w:szCs w:val="24"/>
        </w:rPr>
        <w:t xml:space="preserve">M. </w:t>
      </w:r>
      <w:proofErr w:type="spellStart"/>
      <w:r w:rsidR="002112F4" w:rsidRPr="00C336A4">
        <w:rPr>
          <w:rFonts w:ascii="Times New Roman" w:hAnsi="Times New Roman"/>
          <w:sz w:val="24"/>
          <w:szCs w:val="24"/>
        </w:rPr>
        <w:t>Wakano</w:t>
      </w:r>
      <w:proofErr w:type="spellEnd"/>
      <w:r w:rsidR="002112F4" w:rsidRPr="00C336A4">
        <w:rPr>
          <w:rFonts w:ascii="Times New Roman" w:hAnsi="Times New Roman"/>
          <w:sz w:val="24"/>
          <w:szCs w:val="24"/>
        </w:rPr>
        <w:t xml:space="preserve">, </w:t>
      </w:r>
      <w:r w:rsidR="00AE6FB4" w:rsidRPr="00C336A4">
        <w:rPr>
          <w:rFonts w:ascii="Times New Roman" w:hAnsi="Times New Roman"/>
          <w:sz w:val="24"/>
          <w:szCs w:val="24"/>
        </w:rPr>
        <w:t xml:space="preserve">T. Yamamoto, </w:t>
      </w:r>
      <w:r w:rsidR="00764AB0" w:rsidRPr="00C336A4">
        <w:rPr>
          <w:rFonts w:ascii="Times New Roman" w:hAnsi="Times New Roman"/>
          <w:sz w:val="24"/>
          <w:szCs w:val="24"/>
        </w:rPr>
        <w:t xml:space="preserve">and H. </w:t>
      </w:r>
      <w:proofErr w:type="spellStart"/>
      <w:r w:rsidR="00764AB0" w:rsidRPr="00C336A4">
        <w:rPr>
          <w:rFonts w:ascii="Times New Roman" w:hAnsi="Times New Roman"/>
          <w:sz w:val="24"/>
          <w:szCs w:val="24"/>
        </w:rPr>
        <w:t>Mutsuda</w:t>
      </w:r>
      <w:proofErr w:type="spellEnd"/>
      <w:r w:rsidR="00764AB0" w:rsidRPr="00C336A4">
        <w:rPr>
          <w:rFonts w:ascii="Times New Roman" w:hAnsi="Times New Roman"/>
          <w:sz w:val="24"/>
          <w:szCs w:val="24"/>
        </w:rPr>
        <w:t xml:space="preserve">, </w:t>
      </w:r>
      <w:r w:rsidR="00074DF7" w:rsidRPr="00C336A4">
        <w:rPr>
          <w:rFonts w:ascii="Times New Roman" w:hAnsi="Times New Roman"/>
          <w:sz w:val="24"/>
          <w:szCs w:val="24"/>
        </w:rPr>
        <w:t>“</w:t>
      </w:r>
      <w:r w:rsidR="001951AF" w:rsidRPr="00C336A4">
        <w:rPr>
          <w:rFonts w:ascii="Times New Roman" w:hAnsi="Times New Roman"/>
          <w:sz w:val="24"/>
          <w:szCs w:val="24"/>
        </w:rPr>
        <w:t xml:space="preserve">Evaluation of organic matter load in different methods of oyster culture,” </w:t>
      </w:r>
      <w:r w:rsidR="00D35EB5" w:rsidRPr="00C336A4">
        <w:rPr>
          <w:rFonts w:ascii="Times New Roman" w:hAnsi="Times New Roman"/>
          <w:i/>
          <w:sz w:val="24"/>
          <w:szCs w:val="24"/>
        </w:rPr>
        <w:t xml:space="preserve">Nippon Suisan </w:t>
      </w:r>
      <w:proofErr w:type="spellStart"/>
      <w:r w:rsidR="00D35EB5" w:rsidRPr="00C336A4">
        <w:rPr>
          <w:rFonts w:ascii="Times New Roman" w:hAnsi="Times New Roman"/>
          <w:i/>
          <w:sz w:val="24"/>
          <w:szCs w:val="24"/>
        </w:rPr>
        <w:t>Gakkaishi</w:t>
      </w:r>
      <w:proofErr w:type="spellEnd"/>
      <w:r w:rsidR="00D35EB5" w:rsidRPr="00C336A4">
        <w:rPr>
          <w:rFonts w:ascii="Times New Roman" w:hAnsi="Times New Roman"/>
          <w:sz w:val="24"/>
          <w:szCs w:val="24"/>
        </w:rPr>
        <w:t>,</w:t>
      </w:r>
      <w:r w:rsidR="00082E73" w:rsidRPr="00C336A4">
        <w:rPr>
          <w:rFonts w:ascii="Times New Roman" w:hAnsi="Times New Roman"/>
          <w:sz w:val="24"/>
          <w:szCs w:val="24"/>
        </w:rPr>
        <w:t xml:space="preserve"> vol. 77, </w:t>
      </w:r>
      <w:r w:rsidR="00082E73" w:rsidRPr="00C336A4">
        <w:rPr>
          <w:rFonts w:ascii="Times New Roman" w:hAnsi="Times New Roman"/>
          <w:kern w:val="0"/>
          <w:sz w:val="24"/>
          <w:szCs w:val="24"/>
        </w:rPr>
        <w:t>pp.</w:t>
      </w:r>
      <w:r w:rsidR="00082E73" w:rsidRPr="00C336A4">
        <w:rPr>
          <w:rFonts w:ascii="Times New Roman" w:hAnsi="Times New Roman"/>
          <w:sz w:val="24"/>
          <w:szCs w:val="24"/>
        </w:rPr>
        <w:t xml:space="preserve"> 1043-1050, </w:t>
      </w:r>
      <w:r w:rsidR="00DB4D3D" w:rsidRPr="00C336A4">
        <w:rPr>
          <w:rFonts w:ascii="Times New Roman" w:hAnsi="Times New Roman"/>
          <w:sz w:val="24"/>
          <w:szCs w:val="24"/>
        </w:rPr>
        <w:t>August</w:t>
      </w:r>
      <w:r w:rsidR="00082E73" w:rsidRPr="00C336A4">
        <w:rPr>
          <w:rFonts w:ascii="Times New Roman" w:hAnsi="Times New Roman"/>
          <w:sz w:val="24"/>
          <w:szCs w:val="24"/>
        </w:rPr>
        <w:t xml:space="preserve"> </w:t>
      </w:r>
      <w:r w:rsidR="00DB4D3D" w:rsidRPr="00C336A4">
        <w:rPr>
          <w:rFonts w:ascii="Times New Roman" w:hAnsi="Times New Roman"/>
          <w:sz w:val="24"/>
          <w:szCs w:val="24"/>
        </w:rPr>
        <w:t>2011</w:t>
      </w:r>
      <w:r w:rsidR="00082E73" w:rsidRPr="00C336A4">
        <w:rPr>
          <w:rFonts w:ascii="Times New Roman" w:hAnsi="Times New Roman"/>
          <w:sz w:val="24"/>
          <w:szCs w:val="24"/>
        </w:rPr>
        <w:t>.</w:t>
      </w:r>
      <w:r w:rsidR="001271B5" w:rsidRPr="00C336A4">
        <w:rPr>
          <w:rFonts w:ascii="Times New Roman" w:hAnsi="Times New Roman"/>
          <w:sz w:val="24"/>
          <w:szCs w:val="24"/>
        </w:rPr>
        <w:t xml:space="preserve"> (</w:t>
      </w:r>
      <w:proofErr w:type="gramStart"/>
      <w:r w:rsidR="001271B5" w:rsidRPr="00C336A4">
        <w:rPr>
          <w:rFonts w:ascii="Times New Roman" w:hAnsi="Times New Roman"/>
          <w:sz w:val="24"/>
          <w:szCs w:val="24"/>
        </w:rPr>
        <w:t>in</w:t>
      </w:r>
      <w:proofErr w:type="gramEnd"/>
      <w:r w:rsidR="001271B5" w:rsidRPr="00C336A4">
        <w:rPr>
          <w:rFonts w:ascii="Times New Roman" w:hAnsi="Times New Roman"/>
          <w:sz w:val="24"/>
          <w:szCs w:val="24"/>
        </w:rPr>
        <w:t xml:space="preserve"> Japanese)</w:t>
      </w:r>
    </w:p>
    <w:p w14:paraId="06B8E92E" w14:textId="70B2734A" w:rsidR="00E0063C" w:rsidRPr="00C336A4" w:rsidRDefault="005A0DCB" w:rsidP="00853066">
      <w:pPr>
        <w:autoSpaceDE w:val="0"/>
        <w:autoSpaceDN w:val="0"/>
        <w:snapToGrid w:val="0"/>
        <w:ind w:firstLine="709"/>
        <w:outlineLvl w:val="0"/>
        <w:rPr>
          <w:rFonts w:ascii="Times New Roman" w:hAnsi="Times New Roman"/>
          <w:sz w:val="24"/>
          <w:szCs w:val="24"/>
        </w:rPr>
      </w:pPr>
      <w:r w:rsidRPr="00C336A4">
        <w:rPr>
          <w:rFonts w:ascii="Times New Roman" w:hAnsi="Times New Roman"/>
          <w:sz w:val="24"/>
          <w:szCs w:val="24"/>
        </w:rPr>
        <w:t>[18</w:t>
      </w:r>
      <w:proofErr w:type="gramStart"/>
      <w:r w:rsidRPr="00C336A4">
        <w:rPr>
          <w:rFonts w:ascii="Times New Roman" w:hAnsi="Times New Roman"/>
          <w:sz w:val="24"/>
          <w:szCs w:val="24"/>
        </w:rPr>
        <w:t>]</w:t>
      </w:r>
      <w:r w:rsidR="006220A0" w:rsidRPr="00C336A4">
        <w:rPr>
          <w:rFonts w:ascii="Times New Roman" w:hAnsi="Times New Roman"/>
          <w:sz w:val="24"/>
          <w:szCs w:val="24"/>
        </w:rPr>
        <w:t xml:space="preserve">    H</w:t>
      </w:r>
      <w:proofErr w:type="gramEnd"/>
      <w:r w:rsidR="006220A0" w:rsidRPr="00C336A4">
        <w:rPr>
          <w:rFonts w:ascii="Times New Roman" w:hAnsi="Times New Roman"/>
          <w:sz w:val="24"/>
          <w:szCs w:val="24"/>
        </w:rPr>
        <w:t xml:space="preserve">. </w:t>
      </w:r>
      <w:r w:rsidR="006220A0" w:rsidRPr="00C336A4">
        <w:rPr>
          <w:rFonts w:ascii="Times New Roman" w:hAnsi="Times New Roman" w:hint="eastAsia"/>
          <w:sz w:val="24"/>
          <w:szCs w:val="24"/>
        </w:rPr>
        <w:t>Yamamoto</w:t>
      </w:r>
      <w:r w:rsidR="006220A0" w:rsidRPr="00C336A4">
        <w:rPr>
          <w:rFonts w:ascii="Times New Roman" w:hAnsi="Times New Roman"/>
          <w:sz w:val="24"/>
          <w:szCs w:val="24"/>
        </w:rPr>
        <w:t xml:space="preserve">, </w:t>
      </w:r>
      <w:r w:rsidR="00FC7C5C" w:rsidRPr="00C336A4">
        <w:rPr>
          <w:rFonts w:ascii="Times New Roman" w:hAnsi="Times New Roman"/>
          <w:sz w:val="24"/>
          <w:szCs w:val="24"/>
        </w:rPr>
        <w:t xml:space="preserve">T. </w:t>
      </w:r>
      <w:r w:rsidR="00FC7C5C" w:rsidRPr="00C336A4">
        <w:rPr>
          <w:rFonts w:ascii="Times New Roman" w:hAnsi="Times New Roman" w:hint="eastAsia"/>
          <w:sz w:val="24"/>
          <w:szCs w:val="24"/>
        </w:rPr>
        <w:t>Yamamoto</w:t>
      </w:r>
      <w:r w:rsidR="00FC7C5C" w:rsidRPr="00C336A4">
        <w:rPr>
          <w:rFonts w:ascii="Times New Roman" w:hAnsi="Times New Roman"/>
          <w:sz w:val="24"/>
          <w:szCs w:val="24"/>
        </w:rPr>
        <w:t xml:space="preserve">, </w:t>
      </w:r>
      <w:r w:rsidR="00CC7EE2" w:rsidRPr="00C336A4">
        <w:rPr>
          <w:rFonts w:ascii="Times New Roman" w:hAnsi="Times New Roman"/>
          <w:sz w:val="24"/>
          <w:szCs w:val="24"/>
        </w:rPr>
        <w:t xml:space="preserve">T. </w:t>
      </w:r>
      <w:r w:rsidR="00CC7EE2" w:rsidRPr="00C336A4">
        <w:rPr>
          <w:rFonts w:ascii="Times New Roman" w:hAnsi="Times New Roman" w:hint="eastAsia"/>
          <w:sz w:val="24"/>
          <w:szCs w:val="24"/>
        </w:rPr>
        <w:t>Takada</w:t>
      </w:r>
      <w:r w:rsidR="00CC7EE2" w:rsidRPr="00C336A4">
        <w:rPr>
          <w:rFonts w:ascii="Times New Roman" w:hAnsi="Times New Roman"/>
          <w:sz w:val="24"/>
          <w:szCs w:val="24"/>
        </w:rPr>
        <w:t xml:space="preserve">, </w:t>
      </w:r>
      <w:r w:rsidR="00887F9A" w:rsidRPr="00C336A4">
        <w:rPr>
          <w:rFonts w:ascii="Times New Roman" w:hAnsi="Times New Roman"/>
          <w:sz w:val="24"/>
          <w:szCs w:val="24"/>
        </w:rPr>
        <w:t xml:space="preserve">Y. </w:t>
      </w:r>
      <w:r w:rsidR="00887F9A" w:rsidRPr="00C336A4">
        <w:rPr>
          <w:rFonts w:ascii="Times New Roman" w:hAnsi="Times New Roman" w:hint="eastAsia"/>
          <w:sz w:val="24"/>
          <w:szCs w:val="24"/>
        </w:rPr>
        <w:t>Mito</w:t>
      </w:r>
      <w:r w:rsidR="00887F9A" w:rsidRPr="00C336A4">
        <w:rPr>
          <w:rFonts w:ascii="Times New Roman" w:hAnsi="Times New Roman"/>
          <w:sz w:val="24"/>
          <w:szCs w:val="24"/>
        </w:rPr>
        <w:t xml:space="preserve">, </w:t>
      </w:r>
      <w:r w:rsidR="00910D3D" w:rsidRPr="00C336A4">
        <w:rPr>
          <w:rFonts w:ascii="Times New Roman" w:hAnsi="Times New Roman"/>
          <w:sz w:val="24"/>
          <w:szCs w:val="24"/>
        </w:rPr>
        <w:t>and T</w:t>
      </w:r>
      <w:r w:rsidR="007F7722" w:rsidRPr="00C336A4">
        <w:rPr>
          <w:rFonts w:ascii="Times New Roman" w:hAnsi="Times New Roman"/>
          <w:sz w:val="24"/>
          <w:szCs w:val="24"/>
        </w:rPr>
        <w:t>.</w:t>
      </w:r>
      <w:r w:rsidR="00910D3D" w:rsidRPr="00C336A4">
        <w:rPr>
          <w:rFonts w:ascii="Times New Roman" w:hAnsi="Times New Roman"/>
          <w:sz w:val="24"/>
          <w:szCs w:val="24"/>
        </w:rPr>
        <w:t xml:space="preserve"> </w:t>
      </w:r>
      <w:r w:rsidR="00910D3D" w:rsidRPr="00C336A4">
        <w:rPr>
          <w:rFonts w:ascii="Times New Roman" w:hAnsi="Times New Roman" w:hint="eastAsia"/>
          <w:sz w:val="24"/>
          <w:szCs w:val="24"/>
        </w:rPr>
        <w:t>Takahashi</w:t>
      </w:r>
      <w:r w:rsidR="00910D3D" w:rsidRPr="00C336A4">
        <w:rPr>
          <w:rFonts w:ascii="Times New Roman" w:hAnsi="Times New Roman"/>
          <w:sz w:val="24"/>
          <w:szCs w:val="24"/>
        </w:rPr>
        <w:t>, “</w:t>
      </w:r>
      <w:r w:rsidR="009901C8" w:rsidRPr="00C336A4">
        <w:rPr>
          <w:rFonts w:ascii="Times New Roman" w:hAnsi="Times New Roman" w:hint="eastAsia"/>
          <w:sz w:val="24"/>
          <w:szCs w:val="24"/>
        </w:rPr>
        <w:t>Analysis of Oxygen-Deficient Water Mass Formed in the Northern Part of Hiroshima Bay Using a Pelagic-Benthic Coupled Ecosystem Model,</w:t>
      </w:r>
      <w:r w:rsidR="009901C8" w:rsidRPr="00C336A4">
        <w:rPr>
          <w:rFonts w:ascii="Times New Roman" w:hAnsi="Times New Roman"/>
          <w:sz w:val="24"/>
          <w:szCs w:val="24"/>
        </w:rPr>
        <w:t xml:space="preserve">” </w:t>
      </w:r>
      <w:r w:rsidR="00D5641B" w:rsidRPr="00C336A4">
        <w:rPr>
          <w:rFonts w:ascii="Times New Roman" w:hAnsi="Times New Roman"/>
          <w:i/>
          <w:sz w:val="24"/>
          <w:szCs w:val="24"/>
        </w:rPr>
        <w:t xml:space="preserve">J. </w:t>
      </w:r>
      <w:proofErr w:type="spellStart"/>
      <w:r w:rsidR="00D5641B" w:rsidRPr="00C336A4">
        <w:rPr>
          <w:rFonts w:ascii="Times New Roman" w:hAnsi="Times New Roman"/>
          <w:i/>
          <w:sz w:val="24"/>
          <w:szCs w:val="24"/>
        </w:rPr>
        <w:t>Jpn</w:t>
      </w:r>
      <w:proofErr w:type="spellEnd"/>
      <w:r w:rsidR="00D5641B" w:rsidRPr="00C336A4">
        <w:rPr>
          <w:rFonts w:ascii="Times New Roman" w:hAnsi="Times New Roman"/>
          <w:i/>
          <w:sz w:val="24"/>
          <w:szCs w:val="24"/>
        </w:rPr>
        <w:t>. Soc. Water Environ.</w:t>
      </w:r>
      <w:r w:rsidR="00D5641B" w:rsidRPr="00C336A4">
        <w:rPr>
          <w:rFonts w:ascii="Times New Roman" w:hAnsi="Times New Roman"/>
          <w:sz w:val="24"/>
          <w:szCs w:val="24"/>
        </w:rPr>
        <w:t xml:space="preserve">, </w:t>
      </w:r>
      <w:r w:rsidR="00050FCA" w:rsidRPr="00C336A4">
        <w:rPr>
          <w:rFonts w:ascii="Times New Roman" w:hAnsi="Times New Roman"/>
          <w:sz w:val="24"/>
          <w:szCs w:val="24"/>
        </w:rPr>
        <w:t xml:space="preserve">vol. 34, </w:t>
      </w:r>
      <w:r w:rsidR="00050FCA" w:rsidRPr="00C336A4">
        <w:rPr>
          <w:rFonts w:ascii="Times New Roman" w:hAnsi="Times New Roman"/>
          <w:kern w:val="0"/>
          <w:sz w:val="24"/>
          <w:szCs w:val="24"/>
        </w:rPr>
        <w:t>pp.</w:t>
      </w:r>
      <w:r w:rsidR="00050FCA" w:rsidRPr="00C336A4">
        <w:rPr>
          <w:rFonts w:ascii="Times New Roman" w:hAnsi="Times New Roman"/>
          <w:sz w:val="24"/>
          <w:szCs w:val="24"/>
        </w:rPr>
        <w:t xml:space="preserve"> </w:t>
      </w:r>
      <w:r w:rsidR="00050FCA" w:rsidRPr="00C336A4">
        <w:rPr>
          <w:rFonts w:ascii="Times New Roman" w:hAnsi="Times New Roman" w:hint="eastAsia"/>
          <w:sz w:val="24"/>
          <w:szCs w:val="24"/>
        </w:rPr>
        <w:t>19-28</w:t>
      </w:r>
      <w:r w:rsidR="00050FCA" w:rsidRPr="00C336A4">
        <w:rPr>
          <w:rFonts w:ascii="Times New Roman" w:hAnsi="Times New Roman"/>
          <w:sz w:val="24"/>
          <w:szCs w:val="24"/>
        </w:rPr>
        <w:t>, 2011. (</w:t>
      </w:r>
      <w:proofErr w:type="gramStart"/>
      <w:r w:rsidR="00050FCA" w:rsidRPr="00C336A4">
        <w:rPr>
          <w:rFonts w:ascii="Times New Roman" w:hAnsi="Times New Roman"/>
          <w:sz w:val="24"/>
          <w:szCs w:val="24"/>
        </w:rPr>
        <w:t>in</w:t>
      </w:r>
      <w:proofErr w:type="gramEnd"/>
      <w:r w:rsidR="00050FCA" w:rsidRPr="00C336A4">
        <w:rPr>
          <w:rFonts w:ascii="Times New Roman" w:hAnsi="Times New Roman"/>
          <w:sz w:val="24"/>
          <w:szCs w:val="24"/>
        </w:rPr>
        <w:t xml:space="preserve"> Japanese)</w:t>
      </w:r>
    </w:p>
    <w:p w14:paraId="2B1BC7BA" w14:textId="2EFBB8D5" w:rsidR="00D70735" w:rsidRPr="006F29D7" w:rsidRDefault="002F20DA" w:rsidP="003309AC">
      <w:pPr>
        <w:autoSpaceDE w:val="0"/>
        <w:autoSpaceDN w:val="0"/>
        <w:snapToGrid w:val="0"/>
        <w:ind w:firstLine="709"/>
        <w:outlineLvl w:val="0"/>
        <w:rPr>
          <w:rFonts w:ascii="Times New Roman" w:hAnsi="Times New Roman"/>
          <w:sz w:val="24"/>
          <w:szCs w:val="24"/>
        </w:rPr>
      </w:pPr>
      <w:r w:rsidRPr="00C336A4">
        <w:rPr>
          <w:rFonts w:ascii="Times New Roman" w:hAnsi="Times New Roman"/>
          <w:sz w:val="24"/>
          <w:szCs w:val="24"/>
        </w:rPr>
        <w:t>[19</w:t>
      </w:r>
      <w:proofErr w:type="gramStart"/>
      <w:r w:rsidRPr="00C336A4">
        <w:rPr>
          <w:rFonts w:ascii="Times New Roman" w:hAnsi="Times New Roman"/>
          <w:sz w:val="24"/>
          <w:szCs w:val="24"/>
        </w:rPr>
        <w:t xml:space="preserve">]    </w:t>
      </w:r>
      <w:r w:rsidR="007B6A93" w:rsidRPr="00C336A4">
        <w:rPr>
          <w:rFonts w:ascii="Times New Roman" w:hAnsi="Times New Roman"/>
          <w:sz w:val="24"/>
          <w:szCs w:val="24"/>
        </w:rPr>
        <w:t>J</w:t>
      </w:r>
      <w:proofErr w:type="gramEnd"/>
      <w:r w:rsidR="007B6A93" w:rsidRPr="006F29D7">
        <w:rPr>
          <w:rFonts w:ascii="Times New Roman" w:hAnsi="Times New Roman"/>
          <w:sz w:val="24"/>
          <w:szCs w:val="24"/>
        </w:rPr>
        <w:t xml:space="preserve">. </w:t>
      </w:r>
      <w:proofErr w:type="spellStart"/>
      <w:r w:rsidR="00411B7B" w:rsidRPr="006F29D7">
        <w:rPr>
          <w:rFonts w:ascii="Times New Roman" w:hAnsi="Times New Roman"/>
          <w:sz w:val="24"/>
          <w:szCs w:val="24"/>
        </w:rPr>
        <w:t>Kittiwanich</w:t>
      </w:r>
      <w:proofErr w:type="spellEnd"/>
      <w:r w:rsidR="00411B7B" w:rsidRPr="006F29D7">
        <w:rPr>
          <w:rFonts w:ascii="Times New Roman" w:hAnsi="Times New Roman"/>
          <w:sz w:val="24"/>
          <w:szCs w:val="24"/>
        </w:rPr>
        <w:t xml:space="preserve">, </w:t>
      </w:r>
      <w:r w:rsidR="001A21DD" w:rsidRPr="006F29D7">
        <w:rPr>
          <w:rFonts w:ascii="Times New Roman" w:hAnsi="Times New Roman"/>
          <w:sz w:val="24"/>
          <w:szCs w:val="24"/>
        </w:rPr>
        <w:t>T. Yamamoto,</w:t>
      </w:r>
      <w:r w:rsidR="005441C5" w:rsidRPr="006F29D7">
        <w:rPr>
          <w:rFonts w:ascii="Times New Roman" w:hAnsi="Times New Roman"/>
          <w:sz w:val="24"/>
          <w:szCs w:val="24"/>
        </w:rPr>
        <w:t xml:space="preserve"> O. Kawaguchi, and </w:t>
      </w:r>
      <w:r w:rsidR="002161C4" w:rsidRPr="006F29D7">
        <w:rPr>
          <w:rFonts w:ascii="Times New Roman" w:hAnsi="Times New Roman"/>
          <w:sz w:val="24"/>
          <w:szCs w:val="24"/>
        </w:rPr>
        <w:t xml:space="preserve">I. </w:t>
      </w:r>
      <w:proofErr w:type="spellStart"/>
      <w:r w:rsidR="002161C4" w:rsidRPr="006F29D7">
        <w:rPr>
          <w:rFonts w:ascii="Times New Roman" w:hAnsi="Times New Roman"/>
          <w:sz w:val="24"/>
          <w:szCs w:val="24"/>
        </w:rPr>
        <w:t>Madinabeitia</w:t>
      </w:r>
      <w:proofErr w:type="spellEnd"/>
      <w:r w:rsidR="002161C4" w:rsidRPr="006F29D7">
        <w:rPr>
          <w:rFonts w:ascii="Times New Roman" w:hAnsi="Times New Roman"/>
          <w:sz w:val="24"/>
          <w:szCs w:val="24"/>
        </w:rPr>
        <w:t xml:space="preserve">, </w:t>
      </w:r>
      <w:r w:rsidR="00EB1D74" w:rsidRPr="006F29D7">
        <w:rPr>
          <w:rFonts w:ascii="Times New Roman" w:hAnsi="Times New Roman"/>
          <w:sz w:val="24"/>
          <w:szCs w:val="24"/>
        </w:rPr>
        <w:t>“</w:t>
      </w:r>
      <w:r w:rsidR="007C1A68" w:rsidRPr="006F29D7">
        <w:rPr>
          <w:rFonts w:ascii="Times New Roman" w:hAnsi="Times New Roman"/>
          <w:sz w:val="24"/>
          <w:szCs w:val="24"/>
        </w:rPr>
        <w:t xml:space="preserve">Assessing responses of the Hiroshima Bay ecosystem to increasing or decreasing </w:t>
      </w:r>
      <w:proofErr w:type="spellStart"/>
      <w:r w:rsidR="007C1A68" w:rsidRPr="006F29D7">
        <w:rPr>
          <w:rFonts w:ascii="Times New Roman" w:hAnsi="Times New Roman"/>
          <w:sz w:val="24"/>
          <w:szCs w:val="24"/>
        </w:rPr>
        <w:t>phosphoru</w:t>
      </w:r>
      <w:proofErr w:type="spellEnd"/>
      <w:r w:rsidR="007C1A68" w:rsidRPr="006F29D7">
        <w:rPr>
          <w:rFonts w:ascii="Times New Roman" w:hAnsi="Times New Roman"/>
          <w:sz w:val="24"/>
          <w:szCs w:val="24"/>
        </w:rPr>
        <w:t xml:space="preserve"> and nitrogen inputs,” </w:t>
      </w:r>
      <w:r w:rsidR="009B3A60" w:rsidRPr="006F29D7">
        <w:rPr>
          <w:rFonts w:ascii="Times New Roman" w:hAnsi="Times New Roman"/>
          <w:i/>
          <w:sz w:val="24"/>
          <w:szCs w:val="24"/>
        </w:rPr>
        <w:t xml:space="preserve">Mar. </w:t>
      </w:r>
      <w:proofErr w:type="spellStart"/>
      <w:r w:rsidR="009B3A60" w:rsidRPr="006F29D7">
        <w:rPr>
          <w:rFonts w:ascii="Times New Roman" w:hAnsi="Times New Roman"/>
          <w:i/>
          <w:sz w:val="24"/>
          <w:szCs w:val="24"/>
        </w:rPr>
        <w:t>Pollut</w:t>
      </w:r>
      <w:proofErr w:type="spellEnd"/>
      <w:r w:rsidR="009B3A60" w:rsidRPr="006F29D7">
        <w:rPr>
          <w:rFonts w:ascii="Times New Roman" w:hAnsi="Times New Roman"/>
          <w:i/>
          <w:sz w:val="24"/>
          <w:szCs w:val="24"/>
        </w:rPr>
        <w:t>. Bull</w:t>
      </w:r>
      <w:proofErr w:type="gramStart"/>
      <w:r w:rsidR="009B3A60" w:rsidRPr="006F29D7">
        <w:rPr>
          <w:rFonts w:ascii="Times New Roman" w:hAnsi="Times New Roman"/>
          <w:i/>
          <w:sz w:val="24"/>
          <w:szCs w:val="24"/>
        </w:rPr>
        <w:t>.</w:t>
      </w:r>
      <w:r w:rsidR="009B3A60" w:rsidRPr="006F29D7">
        <w:rPr>
          <w:rFonts w:ascii="Times New Roman" w:hAnsi="Times New Roman"/>
          <w:sz w:val="24"/>
          <w:szCs w:val="24"/>
        </w:rPr>
        <w:t>,</w:t>
      </w:r>
      <w:proofErr w:type="gramEnd"/>
      <w:r w:rsidR="009B3A60" w:rsidRPr="006F29D7">
        <w:rPr>
          <w:rFonts w:ascii="Times New Roman" w:hAnsi="Times New Roman"/>
          <w:sz w:val="24"/>
          <w:szCs w:val="24"/>
        </w:rPr>
        <w:t xml:space="preserve"> </w:t>
      </w:r>
      <w:r w:rsidR="004725AC" w:rsidRPr="006F29D7">
        <w:rPr>
          <w:rFonts w:ascii="Times New Roman" w:hAnsi="Times New Roman"/>
          <w:sz w:val="24"/>
          <w:szCs w:val="24"/>
        </w:rPr>
        <w:t xml:space="preserve">vol. 102, </w:t>
      </w:r>
      <w:r w:rsidR="004725AC" w:rsidRPr="006F29D7">
        <w:rPr>
          <w:rFonts w:ascii="Times New Roman" w:hAnsi="Times New Roman"/>
          <w:kern w:val="0"/>
          <w:sz w:val="24"/>
          <w:szCs w:val="24"/>
        </w:rPr>
        <w:t>pp.</w:t>
      </w:r>
      <w:r w:rsidR="004725AC" w:rsidRPr="006F29D7">
        <w:rPr>
          <w:rFonts w:ascii="Times New Roman" w:hAnsi="Times New Roman"/>
          <w:sz w:val="24"/>
          <w:szCs w:val="24"/>
        </w:rPr>
        <w:t xml:space="preserve"> 256-264, </w:t>
      </w:r>
      <w:r w:rsidR="00CD1382" w:rsidRPr="006F29D7">
        <w:rPr>
          <w:rFonts w:ascii="Times New Roman" w:hAnsi="Times New Roman"/>
          <w:sz w:val="24"/>
          <w:szCs w:val="24"/>
        </w:rPr>
        <w:t>January 2016</w:t>
      </w:r>
      <w:r w:rsidR="004725AC" w:rsidRPr="006F29D7">
        <w:rPr>
          <w:rFonts w:ascii="Times New Roman" w:hAnsi="Times New Roman"/>
          <w:sz w:val="24"/>
          <w:szCs w:val="24"/>
        </w:rPr>
        <w:t>.</w:t>
      </w:r>
    </w:p>
    <w:p w14:paraId="09EE83D2" w14:textId="283216ED" w:rsidR="003309AC" w:rsidRPr="008B5FFE" w:rsidRDefault="00624753" w:rsidP="003309AC">
      <w:pPr>
        <w:autoSpaceDE w:val="0"/>
        <w:autoSpaceDN w:val="0"/>
        <w:snapToGrid w:val="0"/>
        <w:ind w:firstLine="709"/>
        <w:outlineLvl w:val="0"/>
        <w:rPr>
          <w:rFonts w:ascii="Times New Roman" w:hAnsi="Times New Roman"/>
          <w:sz w:val="24"/>
          <w:szCs w:val="24"/>
        </w:rPr>
      </w:pPr>
      <w:r w:rsidRPr="006F29D7">
        <w:rPr>
          <w:rFonts w:ascii="Times New Roman" w:hAnsi="Times New Roman"/>
          <w:sz w:val="24"/>
          <w:szCs w:val="24"/>
        </w:rPr>
        <w:t>[20</w:t>
      </w:r>
      <w:proofErr w:type="gramStart"/>
      <w:r w:rsidRPr="006F29D7">
        <w:rPr>
          <w:rFonts w:ascii="Times New Roman" w:hAnsi="Times New Roman"/>
          <w:sz w:val="24"/>
          <w:szCs w:val="24"/>
        </w:rPr>
        <w:t>]    J.H</w:t>
      </w:r>
      <w:proofErr w:type="gramEnd"/>
      <w:r w:rsidRPr="006F29D7">
        <w:rPr>
          <w:rFonts w:ascii="Times New Roman" w:hAnsi="Times New Roman"/>
          <w:sz w:val="24"/>
          <w:szCs w:val="24"/>
        </w:rPr>
        <w:t xml:space="preserve">. </w:t>
      </w:r>
      <w:proofErr w:type="spellStart"/>
      <w:r w:rsidRPr="006F29D7">
        <w:rPr>
          <w:rFonts w:ascii="Times New Roman" w:hAnsi="Times New Roman"/>
          <w:sz w:val="24"/>
          <w:szCs w:val="24"/>
        </w:rPr>
        <w:t>Ryt</w:t>
      </w:r>
      <w:r w:rsidRPr="008B5FFE">
        <w:rPr>
          <w:rFonts w:ascii="Times New Roman" w:hAnsi="Times New Roman"/>
          <w:sz w:val="24"/>
          <w:szCs w:val="24"/>
        </w:rPr>
        <w:t>her</w:t>
      </w:r>
      <w:proofErr w:type="spellEnd"/>
      <w:r w:rsidRPr="008B5FFE">
        <w:rPr>
          <w:rFonts w:ascii="Times New Roman" w:hAnsi="Times New Roman"/>
          <w:sz w:val="24"/>
          <w:szCs w:val="24"/>
        </w:rPr>
        <w:t xml:space="preserve">, </w:t>
      </w:r>
      <w:r w:rsidR="00FA100B" w:rsidRPr="008B5FFE">
        <w:rPr>
          <w:rFonts w:ascii="Times New Roman" w:hAnsi="Times New Roman"/>
          <w:sz w:val="24"/>
          <w:szCs w:val="24"/>
        </w:rPr>
        <w:t>“</w:t>
      </w:r>
      <w:r w:rsidR="000B29F8" w:rsidRPr="008B5FFE">
        <w:rPr>
          <w:rFonts w:ascii="Times New Roman" w:hAnsi="Times New Roman"/>
          <w:sz w:val="24"/>
          <w:szCs w:val="24"/>
        </w:rPr>
        <w:t xml:space="preserve">Photosynthesis and fish production in the sea,” </w:t>
      </w:r>
      <w:r w:rsidR="00344AA6" w:rsidRPr="008B5FFE">
        <w:rPr>
          <w:rFonts w:ascii="Times New Roman" w:hAnsi="Times New Roman"/>
          <w:i/>
          <w:sz w:val="24"/>
          <w:szCs w:val="24"/>
        </w:rPr>
        <w:t>Science</w:t>
      </w:r>
      <w:r w:rsidR="00344AA6" w:rsidRPr="008B5FFE">
        <w:rPr>
          <w:rFonts w:ascii="Times New Roman" w:hAnsi="Times New Roman"/>
          <w:sz w:val="24"/>
          <w:szCs w:val="24"/>
        </w:rPr>
        <w:t xml:space="preserve">, </w:t>
      </w:r>
      <w:r w:rsidR="003D30F6" w:rsidRPr="008B5FFE">
        <w:rPr>
          <w:rFonts w:ascii="Times New Roman" w:hAnsi="Times New Roman"/>
          <w:sz w:val="24"/>
          <w:szCs w:val="24"/>
        </w:rPr>
        <w:t xml:space="preserve">vol. 166, </w:t>
      </w:r>
      <w:r w:rsidR="003D30F6" w:rsidRPr="008B5FFE">
        <w:rPr>
          <w:rFonts w:ascii="Times New Roman" w:hAnsi="Times New Roman"/>
          <w:kern w:val="0"/>
          <w:sz w:val="24"/>
          <w:szCs w:val="24"/>
        </w:rPr>
        <w:t>pp.</w:t>
      </w:r>
      <w:r w:rsidR="003D30F6" w:rsidRPr="008B5FFE">
        <w:rPr>
          <w:rFonts w:ascii="Times New Roman" w:hAnsi="Times New Roman"/>
          <w:sz w:val="24"/>
          <w:szCs w:val="24"/>
        </w:rPr>
        <w:t xml:space="preserve"> 72-76, </w:t>
      </w:r>
      <w:r w:rsidR="003C7170" w:rsidRPr="008B5FFE">
        <w:rPr>
          <w:rFonts w:ascii="Times New Roman" w:hAnsi="Times New Roman"/>
          <w:sz w:val="24"/>
          <w:szCs w:val="24"/>
        </w:rPr>
        <w:t>October</w:t>
      </w:r>
      <w:r w:rsidR="003D30F6" w:rsidRPr="008B5FFE">
        <w:rPr>
          <w:rFonts w:ascii="Times New Roman" w:hAnsi="Times New Roman"/>
          <w:sz w:val="24"/>
          <w:szCs w:val="24"/>
        </w:rPr>
        <w:t xml:space="preserve"> 1969.</w:t>
      </w:r>
    </w:p>
    <w:p w14:paraId="10F49A06" w14:textId="4493F155" w:rsidR="00FD72F1" w:rsidRPr="008B5FFE" w:rsidRDefault="00DD66FD" w:rsidP="00FD72F1">
      <w:pPr>
        <w:autoSpaceDE w:val="0"/>
        <w:autoSpaceDN w:val="0"/>
        <w:snapToGrid w:val="0"/>
        <w:ind w:firstLine="709"/>
        <w:outlineLvl w:val="0"/>
        <w:rPr>
          <w:rFonts w:ascii="Times New Roman" w:hAnsi="Times New Roman"/>
          <w:sz w:val="24"/>
          <w:szCs w:val="24"/>
        </w:rPr>
      </w:pPr>
      <w:r w:rsidRPr="008B5FFE">
        <w:rPr>
          <w:rFonts w:ascii="Times New Roman" w:hAnsi="Times New Roman"/>
          <w:sz w:val="24"/>
          <w:szCs w:val="24"/>
        </w:rPr>
        <w:t>[21</w:t>
      </w:r>
      <w:proofErr w:type="gramStart"/>
      <w:r w:rsidRPr="008B5FFE">
        <w:rPr>
          <w:rFonts w:ascii="Times New Roman" w:hAnsi="Times New Roman"/>
          <w:sz w:val="24"/>
          <w:szCs w:val="24"/>
        </w:rPr>
        <w:t>]    R</w:t>
      </w:r>
      <w:proofErr w:type="gramEnd"/>
      <w:r w:rsidRPr="008B5FFE">
        <w:rPr>
          <w:rFonts w:ascii="Times New Roman" w:hAnsi="Times New Roman"/>
          <w:sz w:val="24"/>
          <w:szCs w:val="24"/>
        </w:rPr>
        <w:t xml:space="preserve">. </w:t>
      </w:r>
      <w:proofErr w:type="spellStart"/>
      <w:r w:rsidRPr="008B5FFE">
        <w:rPr>
          <w:rFonts w:ascii="Times New Roman" w:hAnsi="Times New Roman"/>
          <w:sz w:val="24"/>
          <w:szCs w:val="24"/>
        </w:rPr>
        <w:t>Danovaro</w:t>
      </w:r>
      <w:proofErr w:type="spellEnd"/>
      <w:r w:rsidRPr="008B5FFE">
        <w:rPr>
          <w:rFonts w:ascii="Times New Roman" w:hAnsi="Times New Roman"/>
          <w:sz w:val="24"/>
          <w:szCs w:val="24"/>
        </w:rPr>
        <w:t xml:space="preserve">, </w:t>
      </w:r>
      <w:r w:rsidR="00D50112" w:rsidRPr="008B5FFE">
        <w:rPr>
          <w:rFonts w:ascii="Times New Roman" w:hAnsi="Times New Roman"/>
          <w:sz w:val="24"/>
          <w:szCs w:val="24"/>
        </w:rPr>
        <w:t xml:space="preserve">C. </w:t>
      </w:r>
      <w:proofErr w:type="spellStart"/>
      <w:r w:rsidR="00D50112" w:rsidRPr="008B5FFE">
        <w:rPr>
          <w:rFonts w:ascii="Times New Roman" w:hAnsi="Times New Roman"/>
          <w:sz w:val="24"/>
          <w:szCs w:val="24"/>
        </w:rPr>
        <w:t>Gambi</w:t>
      </w:r>
      <w:proofErr w:type="spellEnd"/>
      <w:r w:rsidR="00D50112" w:rsidRPr="008B5FFE">
        <w:rPr>
          <w:rFonts w:ascii="Times New Roman" w:hAnsi="Times New Roman"/>
          <w:sz w:val="24"/>
          <w:szCs w:val="24"/>
        </w:rPr>
        <w:t xml:space="preserve">, and </w:t>
      </w:r>
      <w:r w:rsidR="002849D7" w:rsidRPr="008B5FFE">
        <w:rPr>
          <w:rFonts w:ascii="Times New Roman" w:hAnsi="Times New Roman"/>
          <w:sz w:val="24"/>
          <w:szCs w:val="24"/>
        </w:rPr>
        <w:t xml:space="preserve">S. </w:t>
      </w:r>
      <w:proofErr w:type="spellStart"/>
      <w:r w:rsidR="002849D7" w:rsidRPr="008B5FFE">
        <w:rPr>
          <w:rFonts w:ascii="Times New Roman" w:hAnsi="Times New Roman"/>
          <w:sz w:val="24"/>
          <w:szCs w:val="24"/>
        </w:rPr>
        <w:t>Mirto</w:t>
      </w:r>
      <w:proofErr w:type="spellEnd"/>
      <w:r w:rsidR="002849D7" w:rsidRPr="008B5FFE">
        <w:rPr>
          <w:rFonts w:ascii="Times New Roman" w:hAnsi="Times New Roman"/>
          <w:sz w:val="24"/>
          <w:szCs w:val="24"/>
        </w:rPr>
        <w:t>,</w:t>
      </w:r>
      <w:r w:rsidR="00100305" w:rsidRPr="008B5FFE">
        <w:rPr>
          <w:rFonts w:ascii="Times New Roman" w:hAnsi="Times New Roman"/>
          <w:sz w:val="24"/>
          <w:szCs w:val="24"/>
        </w:rPr>
        <w:t xml:space="preserve"> “</w:t>
      </w:r>
      <w:proofErr w:type="spellStart"/>
      <w:r w:rsidR="004B4CCB" w:rsidRPr="008B5FFE">
        <w:rPr>
          <w:rFonts w:ascii="Times New Roman" w:hAnsi="Times New Roman"/>
          <w:sz w:val="24"/>
          <w:szCs w:val="24"/>
        </w:rPr>
        <w:t>Meiofaunal</w:t>
      </w:r>
      <w:proofErr w:type="spellEnd"/>
      <w:r w:rsidR="004B4CCB" w:rsidRPr="008B5FFE">
        <w:rPr>
          <w:rFonts w:ascii="Times New Roman" w:hAnsi="Times New Roman"/>
          <w:sz w:val="24"/>
          <w:szCs w:val="24"/>
        </w:rPr>
        <w:t xml:space="preserve"> production and energy transfer efficiency in a </w:t>
      </w:r>
      <w:proofErr w:type="spellStart"/>
      <w:r w:rsidR="004B4CCB" w:rsidRPr="008B5FFE">
        <w:rPr>
          <w:rFonts w:ascii="Times New Roman" w:hAnsi="Times New Roman"/>
          <w:sz w:val="24"/>
          <w:szCs w:val="24"/>
        </w:rPr>
        <w:t>seagrass</w:t>
      </w:r>
      <w:proofErr w:type="spellEnd"/>
      <w:r w:rsidR="004B4CCB" w:rsidRPr="008B5FFE">
        <w:rPr>
          <w:rFonts w:ascii="Times New Roman" w:hAnsi="Times New Roman"/>
          <w:sz w:val="24"/>
          <w:szCs w:val="24"/>
        </w:rPr>
        <w:t xml:space="preserve"> </w:t>
      </w:r>
      <w:proofErr w:type="spellStart"/>
      <w:r w:rsidR="004B4CCB" w:rsidRPr="008B5FFE">
        <w:rPr>
          <w:rFonts w:ascii="Times New Roman" w:hAnsi="Times New Roman"/>
          <w:i/>
          <w:sz w:val="24"/>
          <w:szCs w:val="24"/>
        </w:rPr>
        <w:t>Posidonia</w:t>
      </w:r>
      <w:proofErr w:type="spellEnd"/>
      <w:r w:rsidR="004B4CCB" w:rsidRPr="008B5FFE">
        <w:rPr>
          <w:rFonts w:ascii="Times New Roman" w:hAnsi="Times New Roman"/>
          <w:i/>
          <w:sz w:val="24"/>
          <w:szCs w:val="24"/>
        </w:rPr>
        <w:t xml:space="preserve"> </w:t>
      </w:r>
      <w:proofErr w:type="spellStart"/>
      <w:r w:rsidR="004B4CCB" w:rsidRPr="008B5FFE">
        <w:rPr>
          <w:rFonts w:ascii="Times New Roman" w:hAnsi="Times New Roman"/>
          <w:i/>
          <w:sz w:val="24"/>
          <w:szCs w:val="24"/>
        </w:rPr>
        <w:t>oceanica</w:t>
      </w:r>
      <w:proofErr w:type="spellEnd"/>
      <w:r w:rsidR="004B4CCB" w:rsidRPr="008B5FFE">
        <w:rPr>
          <w:rFonts w:ascii="Times New Roman" w:hAnsi="Times New Roman"/>
          <w:sz w:val="24"/>
          <w:szCs w:val="24"/>
        </w:rPr>
        <w:t xml:space="preserve"> bed in the western Mediterranean,” </w:t>
      </w:r>
      <w:r w:rsidR="00DE3A5B" w:rsidRPr="008B5FFE">
        <w:rPr>
          <w:rFonts w:ascii="Times New Roman" w:hAnsi="Times New Roman"/>
          <w:i/>
          <w:sz w:val="24"/>
          <w:szCs w:val="24"/>
        </w:rPr>
        <w:t>Mar</w:t>
      </w:r>
      <w:r w:rsidR="0032713A" w:rsidRPr="008B5FFE">
        <w:rPr>
          <w:rFonts w:ascii="Times New Roman" w:hAnsi="Times New Roman"/>
          <w:i/>
          <w:sz w:val="24"/>
          <w:szCs w:val="24"/>
        </w:rPr>
        <w:t>.</w:t>
      </w:r>
      <w:r w:rsidR="00DE3A5B" w:rsidRPr="008B5FFE">
        <w:rPr>
          <w:rFonts w:ascii="Times New Roman" w:hAnsi="Times New Roman"/>
          <w:i/>
          <w:sz w:val="24"/>
          <w:szCs w:val="24"/>
        </w:rPr>
        <w:t xml:space="preserve"> Ecol</w:t>
      </w:r>
      <w:r w:rsidR="0032713A" w:rsidRPr="008B5FFE">
        <w:rPr>
          <w:rFonts w:ascii="Times New Roman" w:hAnsi="Times New Roman"/>
          <w:i/>
          <w:sz w:val="24"/>
          <w:szCs w:val="24"/>
        </w:rPr>
        <w:t>.</w:t>
      </w:r>
      <w:r w:rsidR="00DE3A5B" w:rsidRPr="008B5FFE">
        <w:rPr>
          <w:rFonts w:ascii="Times New Roman" w:hAnsi="Times New Roman"/>
          <w:i/>
          <w:sz w:val="24"/>
          <w:szCs w:val="24"/>
        </w:rPr>
        <w:t xml:space="preserve"> </w:t>
      </w:r>
      <w:proofErr w:type="spellStart"/>
      <w:r w:rsidR="00DE3A5B" w:rsidRPr="008B5FFE">
        <w:rPr>
          <w:rFonts w:ascii="Times New Roman" w:hAnsi="Times New Roman"/>
          <w:i/>
          <w:sz w:val="24"/>
          <w:szCs w:val="24"/>
        </w:rPr>
        <w:t>Prog</w:t>
      </w:r>
      <w:proofErr w:type="spellEnd"/>
      <w:r w:rsidR="0032713A" w:rsidRPr="008B5FFE">
        <w:rPr>
          <w:rFonts w:ascii="Times New Roman" w:hAnsi="Times New Roman"/>
          <w:i/>
          <w:sz w:val="24"/>
          <w:szCs w:val="24"/>
        </w:rPr>
        <w:t>.</w:t>
      </w:r>
      <w:r w:rsidR="00DE3A5B" w:rsidRPr="008B5FFE">
        <w:rPr>
          <w:rFonts w:ascii="Times New Roman" w:hAnsi="Times New Roman"/>
          <w:i/>
          <w:sz w:val="24"/>
          <w:szCs w:val="24"/>
        </w:rPr>
        <w:t xml:space="preserve"> Ser.</w:t>
      </w:r>
      <w:r w:rsidR="00DE3A5B" w:rsidRPr="008B5FFE">
        <w:rPr>
          <w:rFonts w:ascii="Times New Roman" w:hAnsi="Times New Roman"/>
          <w:sz w:val="24"/>
          <w:szCs w:val="24"/>
        </w:rPr>
        <w:t xml:space="preserve">, </w:t>
      </w:r>
      <w:r w:rsidR="00FD72F1" w:rsidRPr="008B5FFE">
        <w:rPr>
          <w:rFonts w:ascii="Times New Roman" w:hAnsi="Times New Roman"/>
          <w:sz w:val="24"/>
          <w:szCs w:val="24"/>
        </w:rPr>
        <w:t xml:space="preserve">vol. 234, </w:t>
      </w:r>
      <w:r w:rsidR="00FD72F1" w:rsidRPr="008B5FFE">
        <w:rPr>
          <w:rFonts w:ascii="Times New Roman" w:hAnsi="Times New Roman"/>
          <w:kern w:val="0"/>
          <w:sz w:val="24"/>
          <w:szCs w:val="24"/>
        </w:rPr>
        <w:t>pp.</w:t>
      </w:r>
      <w:r w:rsidR="00FD72F1" w:rsidRPr="008B5FFE">
        <w:rPr>
          <w:rFonts w:ascii="Times New Roman" w:hAnsi="Times New Roman"/>
          <w:sz w:val="24"/>
          <w:szCs w:val="24"/>
        </w:rPr>
        <w:t xml:space="preserve"> 95-104, </w:t>
      </w:r>
      <w:r w:rsidR="00AE39FA" w:rsidRPr="008B5FFE">
        <w:rPr>
          <w:rFonts w:ascii="Times New Roman" w:hAnsi="Times New Roman"/>
          <w:sz w:val="24"/>
          <w:szCs w:val="24"/>
        </w:rPr>
        <w:t>June 2002</w:t>
      </w:r>
      <w:r w:rsidR="00FD72F1" w:rsidRPr="008B5FFE">
        <w:rPr>
          <w:rFonts w:ascii="Times New Roman" w:hAnsi="Times New Roman"/>
          <w:sz w:val="24"/>
          <w:szCs w:val="24"/>
        </w:rPr>
        <w:t>.</w:t>
      </w:r>
    </w:p>
    <w:p w14:paraId="1E43CADC" w14:textId="28484C19" w:rsidR="003309AC" w:rsidRPr="009B4CB9" w:rsidRDefault="00795B41" w:rsidP="003309AC">
      <w:pPr>
        <w:autoSpaceDE w:val="0"/>
        <w:autoSpaceDN w:val="0"/>
        <w:snapToGrid w:val="0"/>
        <w:ind w:firstLine="709"/>
        <w:outlineLvl w:val="0"/>
        <w:rPr>
          <w:rFonts w:ascii="Times New Roman" w:hAnsi="Times New Roman"/>
          <w:sz w:val="24"/>
          <w:szCs w:val="24"/>
        </w:rPr>
      </w:pPr>
      <w:r w:rsidRPr="008B5FFE">
        <w:rPr>
          <w:rFonts w:ascii="Times New Roman" w:hAnsi="Times New Roman"/>
          <w:sz w:val="24"/>
          <w:szCs w:val="24"/>
        </w:rPr>
        <w:t>[22</w:t>
      </w:r>
      <w:proofErr w:type="gramStart"/>
      <w:r w:rsidRPr="008B5FFE">
        <w:rPr>
          <w:rFonts w:ascii="Times New Roman" w:hAnsi="Times New Roman"/>
          <w:sz w:val="24"/>
          <w:szCs w:val="24"/>
        </w:rPr>
        <w:t xml:space="preserve">]    </w:t>
      </w:r>
      <w:r w:rsidR="004B63D4" w:rsidRPr="008B5FFE">
        <w:rPr>
          <w:rFonts w:ascii="Times New Roman" w:hAnsi="Times New Roman"/>
          <w:sz w:val="24"/>
          <w:szCs w:val="24"/>
        </w:rPr>
        <w:t>T</w:t>
      </w:r>
      <w:proofErr w:type="gramEnd"/>
      <w:r w:rsidR="004B63D4" w:rsidRPr="008B5FFE">
        <w:rPr>
          <w:rFonts w:ascii="Times New Roman" w:hAnsi="Times New Roman"/>
          <w:sz w:val="24"/>
          <w:szCs w:val="24"/>
        </w:rPr>
        <w:t xml:space="preserve">. </w:t>
      </w:r>
      <w:r w:rsidR="003A62B6" w:rsidRPr="008B5FFE">
        <w:rPr>
          <w:rFonts w:ascii="Times New Roman" w:hAnsi="Times New Roman" w:hint="eastAsia"/>
          <w:sz w:val="24"/>
          <w:szCs w:val="24"/>
        </w:rPr>
        <w:t>Yamamoto</w:t>
      </w:r>
      <w:r w:rsidR="003A62B6" w:rsidRPr="008B5FFE">
        <w:rPr>
          <w:rFonts w:ascii="Times New Roman" w:hAnsi="Times New Roman"/>
          <w:sz w:val="24"/>
          <w:szCs w:val="24"/>
        </w:rPr>
        <w:t xml:space="preserve">, </w:t>
      </w:r>
      <w:r w:rsidR="00200847" w:rsidRPr="008B5FFE">
        <w:rPr>
          <w:rFonts w:ascii="Times New Roman" w:hAnsi="Times New Roman"/>
          <w:sz w:val="24"/>
          <w:szCs w:val="24"/>
        </w:rPr>
        <w:t xml:space="preserve">O. </w:t>
      </w:r>
      <w:r w:rsidR="008B040F" w:rsidRPr="008B5FFE">
        <w:rPr>
          <w:rFonts w:ascii="Times New Roman" w:hAnsi="Times New Roman" w:hint="eastAsia"/>
          <w:sz w:val="24"/>
          <w:szCs w:val="24"/>
        </w:rPr>
        <w:t>Matsuda</w:t>
      </w:r>
      <w:r w:rsidR="008B040F" w:rsidRPr="008B5FFE">
        <w:rPr>
          <w:rFonts w:ascii="Times New Roman" w:hAnsi="Times New Roman"/>
          <w:sz w:val="24"/>
          <w:szCs w:val="24"/>
        </w:rPr>
        <w:t xml:space="preserve">, </w:t>
      </w:r>
      <w:r w:rsidR="00747716" w:rsidRPr="008B5FFE">
        <w:rPr>
          <w:rFonts w:ascii="Times New Roman" w:hAnsi="Times New Roman"/>
          <w:sz w:val="24"/>
          <w:szCs w:val="24"/>
        </w:rPr>
        <w:t xml:space="preserve">T. </w:t>
      </w:r>
      <w:r w:rsidR="00747716" w:rsidRPr="008B5FFE">
        <w:rPr>
          <w:rFonts w:ascii="Times New Roman" w:hAnsi="Times New Roman" w:hint="eastAsia"/>
          <w:sz w:val="24"/>
          <w:szCs w:val="24"/>
        </w:rPr>
        <w:t>Hashimoto</w:t>
      </w:r>
      <w:r w:rsidR="00747716" w:rsidRPr="008B5FFE">
        <w:rPr>
          <w:rFonts w:ascii="Times New Roman" w:hAnsi="Times New Roman"/>
          <w:sz w:val="24"/>
          <w:szCs w:val="24"/>
        </w:rPr>
        <w:t xml:space="preserve">, and </w:t>
      </w:r>
      <w:r w:rsidR="004D5075" w:rsidRPr="008B5FFE">
        <w:rPr>
          <w:rFonts w:ascii="Times New Roman" w:hAnsi="Times New Roman"/>
          <w:sz w:val="24"/>
          <w:szCs w:val="24"/>
        </w:rPr>
        <w:t xml:space="preserve">H. </w:t>
      </w:r>
      <w:proofErr w:type="spellStart"/>
      <w:r w:rsidR="004D5075" w:rsidRPr="008B5FFE">
        <w:rPr>
          <w:rFonts w:ascii="Times New Roman" w:hAnsi="Times New Roman" w:hint="eastAsia"/>
          <w:sz w:val="24"/>
          <w:szCs w:val="24"/>
        </w:rPr>
        <w:t>Imose</w:t>
      </w:r>
      <w:proofErr w:type="spellEnd"/>
      <w:r w:rsidR="004D5075" w:rsidRPr="008B5FFE">
        <w:rPr>
          <w:rFonts w:ascii="Times New Roman" w:hAnsi="Times New Roman"/>
          <w:sz w:val="24"/>
          <w:szCs w:val="24"/>
        </w:rPr>
        <w:t xml:space="preserve">, </w:t>
      </w:r>
      <w:r w:rsidR="00BE23B1" w:rsidRPr="008B5FFE">
        <w:rPr>
          <w:rFonts w:ascii="Times New Roman" w:hAnsi="Times New Roman"/>
          <w:sz w:val="24"/>
          <w:szCs w:val="24"/>
        </w:rPr>
        <w:t>“Relationship Observed</w:t>
      </w:r>
      <w:r w:rsidR="00BE23B1" w:rsidRPr="008B5FFE">
        <w:rPr>
          <w:rFonts w:ascii="Times New Roman" w:hAnsi="Times New Roman" w:hint="eastAsia"/>
          <w:sz w:val="24"/>
          <w:szCs w:val="24"/>
        </w:rPr>
        <w:t xml:space="preserve">　</w:t>
      </w:r>
      <w:r w:rsidR="00BE23B1" w:rsidRPr="008B5FFE">
        <w:rPr>
          <w:rFonts w:ascii="Times New Roman" w:hAnsi="Times New Roman"/>
          <w:sz w:val="24"/>
          <w:szCs w:val="24"/>
        </w:rPr>
        <w:t>among Lo</w:t>
      </w:r>
      <w:r w:rsidR="00BE23B1" w:rsidRPr="00B81D12">
        <w:rPr>
          <w:rFonts w:ascii="Times New Roman" w:hAnsi="Times New Roman"/>
          <w:sz w:val="24"/>
          <w:szCs w:val="24"/>
        </w:rPr>
        <w:t xml:space="preserve">ss of </w:t>
      </w:r>
      <w:proofErr w:type="spellStart"/>
      <w:r w:rsidR="00BE23B1" w:rsidRPr="00B81D12">
        <w:rPr>
          <w:rFonts w:ascii="Times New Roman" w:hAnsi="Times New Roman"/>
          <w:sz w:val="24"/>
          <w:szCs w:val="24"/>
        </w:rPr>
        <w:t>lgnition</w:t>
      </w:r>
      <w:proofErr w:type="spellEnd"/>
      <w:r w:rsidR="00BE23B1" w:rsidRPr="00B81D12">
        <w:rPr>
          <w:rFonts w:ascii="Times New Roman" w:hAnsi="Times New Roman" w:hint="eastAsia"/>
          <w:sz w:val="24"/>
          <w:szCs w:val="24"/>
        </w:rPr>
        <w:t>，</w:t>
      </w:r>
      <w:r w:rsidR="00BE23B1" w:rsidRPr="00B81D12">
        <w:rPr>
          <w:rFonts w:ascii="Times New Roman" w:hAnsi="Times New Roman"/>
          <w:sz w:val="24"/>
          <w:szCs w:val="24"/>
        </w:rPr>
        <w:t>Oxidation-Reduction Potential</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 xml:space="preserve">and </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Acid-Volatile</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Sulfide Content</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of Surface</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Sediment from</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the</w:t>
      </w:r>
      <w:r w:rsidR="00BE23B1" w:rsidRPr="00B81D12">
        <w:rPr>
          <w:rFonts w:ascii="Times New Roman" w:hAnsi="Times New Roman" w:hint="eastAsia"/>
          <w:sz w:val="24"/>
          <w:szCs w:val="24"/>
        </w:rPr>
        <w:t xml:space="preserve">　</w:t>
      </w:r>
      <w:proofErr w:type="spellStart"/>
      <w:r w:rsidR="00BE23B1" w:rsidRPr="00B81D12">
        <w:rPr>
          <w:rFonts w:ascii="Times New Roman" w:hAnsi="Times New Roman"/>
          <w:sz w:val="24"/>
          <w:szCs w:val="24"/>
        </w:rPr>
        <w:t>Seto</w:t>
      </w:r>
      <w:proofErr w:type="spellEnd"/>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Inland</w:t>
      </w:r>
      <w:r w:rsidR="00BE23B1" w:rsidRPr="00B81D12">
        <w:rPr>
          <w:rFonts w:ascii="Times New Roman" w:hAnsi="Times New Roman" w:hint="eastAsia"/>
          <w:sz w:val="24"/>
          <w:szCs w:val="24"/>
        </w:rPr>
        <w:t xml:space="preserve">　</w:t>
      </w:r>
      <w:r w:rsidR="00BE23B1" w:rsidRPr="00B81D12">
        <w:rPr>
          <w:rFonts w:ascii="Times New Roman" w:hAnsi="Times New Roman"/>
          <w:sz w:val="24"/>
          <w:szCs w:val="24"/>
        </w:rPr>
        <w:t>Sea</w:t>
      </w:r>
      <w:r w:rsidR="00BE23B1" w:rsidRPr="00B81D12">
        <w:rPr>
          <w:rFonts w:ascii="Times New Roman" w:hAnsi="Times New Roman" w:hint="eastAsia"/>
          <w:sz w:val="24"/>
          <w:szCs w:val="24"/>
        </w:rPr>
        <w:t>，</w:t>
      </w:r>
      <w:r w:rsidR="00BE23B1" w:rsidRPr="00B81D12">
        <w:rPr>
          <w:rFonts w:ascii="Times New Roman" w:hAnsi="Times New Roman"/>
          <w:sz w:val="24"/>
          <w:szCs w:val="24"/>
        </w:rPr>
        <w:t>Japan</w:t>
      </w:r>
      <w:r w:rsidR="00631708" w:rsidRPr="00B81D12">
        <w:rPr>
          <w:rFonts w:ascii="Times New Roman" w:hAnsi="Times New Roman"/>
          <w:sz w:val="24"/>
          <w:szCs w:val="24"/>
        </w:rPr>
        <w:t xml:space="preserve">,” </w:t>
      </w:r>
      <w:r w:rsidR="00631708" w:rsidRPr="00B81D12">
        <w:rPr>
          <w:rFonts w:ascii="Times New Roman" w:hAnsi="Times New Roman"/>
          <w:i/>
          <w:sz w:val="24"/>
          <w:szCs w:val="24"/>
        </w:rPr>
        <w:t xml:space="preserve">Bull. Coast. </w:t>
      </w:r>
      <w:proofErr w:type="spellStart"/>
      <w:r w:rsidR="00631708" w:rsidRPr="00B81D12">
        <w:rPr>
          <w:rFonts w:ascii="Times New Roman" w:hAnsi="Times New Roman"/>
          <w:i/>
          <w:sz w:val="24"/>
          <w:szCs w:val="24"/>
        </w:rPr>
        <w:t>Oceanogr</w:t>
      </w:r>
      <w:proofErr w:type="spellEnd"/>
      <w:proofErr w:type="gramStart"/>
      <w:r w:rsidR="00631708" w:rsidRPr="00B81D12">
        <w:rPr>
          <w:rFonts w:ascii="Times New Roman" w:hAnsi="Times New Roman"/>
          <w:i/>
          <w:sz w:val="24"/>
          <w:szCs w:val="24"/>
        </w:rPr>
        <w:t>.</w:t>
      </w:r>
      <w:r w:rsidR="00631708" w:rsidRPr="00B81D12">
        <w:rPr>
          <w:rFonts w:ascii="Times New Roman" w:hAnsi="Times New Roman"/>
          <w:sz w:val="24"/>
          <w:szCs w:val="24"/>
        </w:rPr>
        <w:t>,</w:t>
      </w:r>
      <w:proofErr w:type="gramEnd"/>
      <w:r w:rsidR="00631708" w:rsidRPr="00B81D12">
        <w:rPr>
          <w:rFonts w:ascii="Times New Roman" w:hAnsi="Times New Roman"/>
          <w:sz w:val="24"/>
          <w:szCs w:val="24"/>
        </w:rPr>
        <w:t xml:space="preserve"> </w:t>
      </w:r>
      <w:r w:rsidR="00367AEB" w:rsidRPr="00B81D12">
        <w:rPr>
          <w:rFonts w:ascii="Times New Roman" w:hAnsi="Times New Roman"/>
          <w:sz w:val="24"/>
          <w:szCs w:val="24"/>
        </w:rPr>
        <w:t xml:space="preserve">vol. 36, </w:t>
      </w:r>
      <w:r w:rsidR="00367AEB" w:rsidRPr="00B81D12">
        <w:rPr>
          <w:rFonts w:ascii="Times New Roman" w:hAnsi="Times New Roman"/>
          <w:kern w:val="0"/>
          <w:sz w:val="24"/>
          <w:szCs w:val="24"/>
        </w:rPr>
        <w:t>pp.</w:t>
      </w:r>
      <w:r w:rsidR="00367AEB" w:rsidRPr="00965991">
        <w:rPr>
          <w:rFonts w:ascii="Times New Roman" w:hAnsi="Times New Roman"/>
          <w:sz w:val="24"/>
          <w:szCs w:val="24"/>
        </w:rPr>
        <w:t xml:space="preserve"> 1</w:t>
      </w:r>
      <w:r w:rsidR="00367AEB" w:rsidRPr="009B4CB9">
        <w:rPr>
          <w:rFonts w:ascii="Times New Roman" w:hAnsi="Times New Roman"/>
          <w:sz w:val="24"/>
          <w:szCs w:val="24"/>
        </w:rPr>
        <w:t xml:space="preserve">71-176, </w:t>
      </w:r>
      <w:r w:rsidR="006300C4" w:rsidRPr="009B4CB9">
        <w:rPr>
          <w:rFonts w:ascii="Times New Roman" w:hAnsi="Times New Roman"/>
          <w:sz w:val="24"/>
          <w:szCs w:val="24"/>
        </w:rPr>
        <w:t>Febr</w:t>
      </w:r>
      <w:r w:rsidR="00164BF2" w:rsidRPr="009B4CB9">
        <w:rPr>
          <w:rFonts w:ascii="Times New Roman" w:hAnsi="Times New Roman"/>
          <w:sz w:val="24"/>
          <w:szCs w:val="24"/>
        </w:rPr>
        <w:t>u</w:t>
      </w:r>
      <w:r w:rsidR="006300C4" w:rsidRPr="009B4CB9">
        <w:rPr>
          <w:rFonts w:ascii="Times New Roman" w:hAnsi="Times New Roman"/>
          <w:sz w:val="24"/>
          <w:szCs w:val="24"/>
        </w:rPr>
        <w:t xml:space="preserve">ary </w:t>
      </w:r>
      <w:r w:rsidR="00367AEB" w:rsidRPr="009B4CB9">
        <w:rPr>
          <w:rFonts w:ascii="Times New Roman" w:hAnsi="Times New Roman"/>
          <w:sz w:val="24"/>
          <w:szCs w:val="24"/>
        </w:rPr>
        <w:t>1999.</w:t>
      </w:r>
      <w:r w:rsidR="006F77DA" w:rsidRPr="009B4CB9">
        <w:rPr>
          <w:rFonts w:ascii="Times New Roman" w:hAnsi="Times New Roman"/>
          <w:sz w:val="24"/>
          <w:szCs w:val="24"/>
        </w:rPr>
        <w:t xml:space="preserve"> (</w:t>
      </w:r>
      <w:proofErr w:type="gramStart"/>
      <w:r w:rsidR="006F77DA" w:rsidRPr="009B4CB9">
        <w:rPr>
          <w:rFonts w:ascii="Times New Roman" w:hAnsi="Times New Roman"/>
          <w:sz w:val="24"/>
          <w:szCs w:val="24"/>
        </w:rPr>
        <w:t>in</w:t>
      </w:r>
      <w:proofErr w:type="gramEnd"/>
      <w:r w:rsidR="006F77DA" w:rsidRPr="009B4CB9">
        <w:rPr>
          <w:rFonts w:ascii="Times New Roman" w:hAnsi="Times New Roman"/>
          <w:sz w:val="24"/>
          <w:szCs w:val="24"/>
        </w:rPr>
        <w:t xml:space="preserve"> Japanese)</w:t>
      </w:r>
    </w:p>
    <w:p w14:paraId="415991BD" w14:textId="284DB34A" w:rsidR="003B284E" w:rsidRPr="000A0865" w:rsidRDefault="00677E6A" w:rsidP="00853066">
      <w:pPr>
        <w:autoSpaceDE w:val="0"/>
        <w:autoSpaceDN w:val="0"/>
        <w:snapToGrid w:val="0"/>
        <w:ind w:firstLine="709"/>
        <w:outlineLvl w:val="0"/>
        <w:rPr>
          <w:rFonts w:ascii="Times New Roman" w:hAnsi="Times New Roman"/>
          <w:sz w:val="24"/>
          <w:szCs w:val="24"/>
        </w:rPr>
      </w:pPr>
      <w:r w:rsidRPr="009B4CB9">
        <w:rPr>
          <w:rFonts w:ascii="Times New Roman" w:hAnsi="Times New Roman"/>
          <w:sz w:val="24"/>
          <w:szCs w:val="24"/>
        </w:rPr>
        <w:t>[23</w:t>
      </w:r>
      <w:proofErr w:type="gramStart"/>
      <w:r w:rsidRPr="000A0865">
        <w:rPr>
          <w:rFonts w:ascii="Times New Roman" w:hAnsi="Times New Roman"/>
          <w:sz w:val="24"/>
          <w:szCs w:val="24"/>
        </w:rPr>
        <w:t xml:space="preserve">]    </w:t>
      </w:r>
      <w:r w:rsidR="008E62EC" w:rsidRPr="000A0865">
        <w:rPr>
          <w:rFonts w:ascii="Times New Roman" w:hAnsi="Times New Roman"/>
          <w:sz w:val="24"/>
          <w:szCs w:val="24"/>
        </w:rPr>
        <w:t>C</w:t>
      </w:r>
      <w:proofErr w:type="gramEnd"/>
      <w:r w:rsidR="008E62EC" w:rsidRPr="000A0865">
        <w:rPr>
          <w:rFonts w:ascii="Times New Roman" w:hAnsi="Times New Roman"/>
          <w:sz w:val="24"/>
          <w:szCs w:val="24"/>
        </w:rPr>
        <w:t xml:space="preserve">. </w:t>
      </w:r>
      <w:proofErr w:type="spellStart"/>
      <w:r w:rsidR="00FD4135" w:rsidRPr="000A0865">
        <w:rPr>
          <w:rFonts w:ascii="Times New Roman" w:hAnsi="Times New Roman"/>
          <w:sz w:val="24"/>
          <w:szCs w:val="24"/>
        </w:rPr>
        <w:t>Dupuy</w:t>
      </w:r>
      <w:proofErr w:type="spellEnd"/>
      <w:r w:rsidR="00FD4135" w:rsidRPr="000A0865">
        <w:rPr>
          <w:rFonts w:ascii="Times New Roman" w:hAnsi="Times New Roman"/>
          <w:sz w:val="24"/>
          <w:szCs w:val="24"/>
        </w:rPr>
        <w:t xml:space="preserve">, </w:t>
      </w:r>
      <w:r w:rsidR="00236E9A" w:rsidRPr="000A0865">
        <w:rPr>
          <w:rFonts w:ascii="Times New Roman" w:hAnsi="Times New Roman"/>
          <w:sz w:val="24"/>
          <w:szCs w:val="24"/>
        </w:rPr>
        <w:t xml:space="preserve">A. </w:t>
      </w:r>
      <w:proofErr w:type="spellStart"/>
      <w:r w:rsidR="0076104F" w:rsidRPr="000A0865">
        <w:rPr>
          <w:rFonts w:ascii="Times New Roman" w:hAnsi="Times New Roman"/>
          <w:sz w:val="24"/>
          <w:szCs w:val="24"/>
        </w:rPr>
        <w:t>Pastoureaud</w:t>
      </w:r>
      <w:proofErr w:type="spellEnd"/>
      <w:r w:rsidR="0076104F" w:rsidRPr="000A0865">
        <w:rPr>
          <w:rFonts w:ascii="Times New Roman" w:hAnsi="Times New Roman"/>
          <w:sz w:val="24"/>
          <w:szCs w:val="24"/>
        </w:rPr>
        <w:t xml:space="preserve">, </w:t>
      </w:r>
      <w:r w:rsidR="00412A95" w:rsidRPr="000A0865">
        <w:rPr>
          <w:rFonts w:ascii="Times New Roman" w:hAnsi="Times New Roman"/>
          <w:sz w:val="24"/>
          <w:szCs w:val="24"/>
        </w:rPr>
        <w:t xml:space="preserve">M. </w:t>
      </w:r>
      <w:proofErr w:type="spellStart"/>
      <w:r w:rsidR="00412A95" w:rsidRPr="000A0865">
        <w:rPr>
          <w:rFonts w:ascii="Times New Roman" w:hAnsi="Times New Roman"/>
          <w:sz w:val="24"/>
          <w:szCs w:val="24"/>
        </w:rPr>
        <w:t>Ryckaert</w:t>
      </w:r>
      <w:proofErr w:type="spellEnd"/>
      <w:r w:rsidR="00412A95" w:rsidRPr="000A0865">
        <w:rPr>
          <w:rFonts w:ascii="Times New Roman" w:hAnsi="Times New Roman"/>
          <w:sz w:val="24"/>
          <w:szCs w:val="24"/>
        </w:rPr>
        <w:t xml:space="preserve">, </w:t>
      </w:r>
      <w:r w:rsidR="00D85F55" w:rsidRPr="000A0865">
        <w:rPr>
          <w:rFonts w:ascii="Times New Roman" w:hAnsi="Times New Roman"/>
          <w:sz w:val="24"/>
          <w:szCs w:val="24"/>
        </w:rPr>
        <w:t xml:space="preserve">P.G. </w:t>
      </w:r>
      <w:proofErr w:type="spellStart"/>
      <w:r w:rsidR="00D85F55" w:rsidRPr="000A0865">
        <w:rPr>
          <w:rFonts w:ascii="Times New Roman" w:hAnsi="Times New Roman"/>
          <w:sz w:val="24"/>
          <w:szCs w:val="24"/>
        </w:rPr>
        <w:t>Sauriau</w:t>
      </w:r>
      <w:proofErr w:type="spellEnd"/>
      <w:r w:rsidR="00D85F55" w:rsidRPr="000A0865">
        <w:rPr>
          <w:rFonts w:ascii="Times New Roman" w:hAnsi="Times New Roman"/>
          <w:sz w:val="24"/>
          <w:szCs w:val="24"/>
        </w:rPr>
        <w:t xml:space="preserve">, </w:t>
      </w:r>
      <w:r w:rsidR="009A357A" w:rsidRPr="000A0865">
        <w:rPr>
          <w:rFonts w:ascii="Times New Roman" w:hAnsi="Times New Roman"/>
          <w:sz w:val="24"/>
          <w:szCs w:val="24"/>
        </w:rPr>
        <w:t xml:space="preserve">and </w:t>
      </w:r>
      <w:r w:rsidR="000E1F1A" w:rsidRPr="000A0865">
        <w:rPr>
          <w:rFonts w:ascii="Times New Roman" w:hAnsi="Times New Roman"/>
          <w:sz w:val="24"/>
          <w:szCs w:val="24"/>
        </w:rPr>
        <w:t xml:space="preserve">H. </w:t>
      </w:r>
      <w:proofErr w:type="spellStart"/>
      <w:r w:rsidR="00480AF1" w:rsidRPr="000A0865">
        <w:rPr>
          <w:rFonts w:ascii="Times New Roman" w:hAnsi="Times New Roman"/>
          <w:sz w:val="24"/>
          <w:szCs w:val="24"/>
        </w:rPr>
        <w:t>Montanie</w:t>
      </w:r>
      <w:proofErr w:type="spellEnd"/>
      <w:r w:rsidR="00480AF1" w:rsidRPr="000A0865">
        <w:rPr>
          <w:rFonts w:ascii="Times New Roman" w:hAnsi="Times New Roman"/>
          <w:sz w:val="24"/>
          <w:szCs w:val="24"/>
        </w:rPr>
        <w:t>́, “</w:t>
      </w:r>
      <w:r w:rsidR="00474550" w:rsidRPr="000A0865">
        <w:rPr>
          <w:rFonts w:ascii="Times New Roman" w:hAnsi="Times New Roman"/>
          <w:sz w:val="24"/>
          <w:szCs w:val="24"/>
        </w:rPr>
        <w:t xml:space="preserve">Impact of the oyster </w:t>
      </w:r>
      <w:proofErr w:type="spellStart"/>
      <w:r w:rsidR="00474550" w:rsidRPr="000A0865">
        <w:rPr>
          <w:rFonts w:ascii="Times New Roman" w:hAnsi="Times New Roman"/>
          <w:i/>
          <w:sz w:val="24"/>
          <w:szCs w:val="24"/>
        </w:rPr>
        <w:t>Crassostrea</w:t>
      </w:r>
      <w:proofErr w:type="spellEnd"/>
      <w:r w:rsidR="00474550" w:rsidRPr="000A0865">
        <w:rPr>
          <w:rFonts w:ascii="Times New Roman" w:hAnsi="Times New Roman"/>
          <w:i/>
          <w:sz w:val="24"/>
          <w:szCs w:val="24"/>
        </w:rPr>
        <w:t xml:space="preserve"> </w:t>
      </w:r>
      <w:proofErr w:type="spellStart"/>
      <w:r w:rsidR="00474550" w:rsidRPr="000A0865">
        <w:rPr>
          <w:rFonts w:ascii="Times New Roman" w:hAnsi="Times New Roman"/>
          <w:i/>
          <w:sz w:val="24"/>
          <w:szCs w:val="24"/>
        </w:rPr>
        <w:t>gigas</w:t>
      </w:r>
      <w:proofErr w:type="spellEnd"/>
      <w:r w:rsidR="00474550" w:rsidRPr="000A0865">
        <w:rPr>
          <w:rFonts w:ascii="Times New Roman" w:hAnsi="Times New Roman"/>
          <w:sz w:val="24"/>
          <w:szCs w:val="24"/>
        </w:rPr>
        <w:t xml:space="preserve"> on microbial community in Atlantic coastal ponds near La Rochelle,” </w:t>
      </w:r>
      <w:proofErr w:type="spellStart"/>
      <w:r w:rsidR="0000417A" w:rsidRPr="000A0865">
        <w:rPr>
          <w:rFonts w:ascii="Times New Roman" w:hAnsi="Times New Roman"/>
          <w:i/>
          <w:sz w:val="24"/>
          <w:szCs w:val="24"/>
        </w:rPr>
        <w:t>Aquat</w:t>
      </w:r>
      <w:proofErr w:type="spellEnd"/>
      <w:r w:rsidR="0000417A" w:rsidRPr="000A0865">
        <w:rPr>
          <w:rFonts w:ascii="Times New Roman" w:hAnsi="Times New Roman"/>
          <w:i/>
          <w:sz w:val="24"/>
          <w:szCs w:val="24"/>
        </w:rPr>
        <w:t xml:space="preserve">. </w:t>
      </w:r>
      <w:proofErr w:type="spellStart"/>
      <w:r w:rsidR="0000417A" w:rsidRPr="000A0865">
        <w:rPr>
          <w:rFonts w:ascii="Times New Roman" w:hAnsi="Times New Roman"/>
          <w:i/>
          <w:sz w:val="24"/>
          <w:szCs w:val="24"/>
        </w:rPr>
        <w:t>Microb</w:t>
      </w:r>
      <w:proofErr w:type="spellEnd"/>
      <w:r w:rsidR="0000417A" w:rsidRPr="000A0865">
        <w:rPr>
          <w:rFonts w:ascii="Times New Roman" w:hAnsi="Times New Roman"/>
          <w:i/>
          <w:sz w:val="24"/>
          <w:szCs w:val="24"/>
        </w:rPr>
        <w:t>.</w:t>
      </w:r>
      <w:r w:rsidR="008F13A0" w:rsidRPr="000A0865">
        <w:rPr>
          <w:rFonts w:ascii="Times New Roman" w:hAnsi="Times New Roman"/>
          <w:i/>
          <w:sz w:val="24"/>
          <w:szCs w:val="24"/>
        </w:rPr>
        <w:t xml:space="preserve"> Ecol.</w:t>
      </w:r>
      <w:r w:rsidR="008F13A0" w:rsidRPr="000A0865">
        <w:rPr>
          <w:rFonts w:ascii="Times New Roman" w:hAnsi="Times New Roman"/>
          <w:sz w:val="24"/>
          <w:szCs w:val="24"/>
        </w:rPr>
        <w:t xml:space="preserve">, </w:t>
      </w:r>
      <w:r w:rsidR="0043181E" w:rsidRPr="000A0865">
        <w:rPr>
          <w:rFonts w:ascii="Times New Roman" w:hAnsi="Times New Roman"/>
          <w:sz w:val="24"/>
          <w:szCs w:val="24"/>
        </w:rPr>
        <w:t xml:space="preserve">vol. 22, </w:t>
      </w:r>
      <w:r w:rsidR="0043181E" w:rsidRPr="000A0865">
        <w:rPr>
          <w:rFonts w:ascii="Times New Roman" w:hAnsi="Times New Roman"/>
          <w:kern w:val="0"/>
          <w:sz w:val="24"/>
          <w:szCs w:val="24"/>
        </w:rPr>
        <w:t>pp.</w:t>
      </w:r>
      <w:r w:rsidR="0043181E" w:rsidRPr="000A0865">
        <w:rPr>
          <w:rFonts w:ascii="Times New Roman" w:hAnsi="Times New Roman"/>
          <w:sz w:val="24"/>
          <w:szCs w:val="24"/>
        </w:rPr>
        <w:t xml:space="preserve"> 227-242, </w:t>
      </w:r>
      <w:r w:rsidR="00B81D12" w:rsidRPr="000A0865">
        <w:rPr>
          <w:rFonts w:ascii="Times New Roman" w:hAnsi="Times New Roman"/>
          <w:sz w:val="24"/>
          <w:szCs w:val="24"/>
        </w:rPr>
        <w:t>October 2000</w:t>
      </w:r>
      <w:r w:rsidR="0043181E" w:rsidRPr="000A0865">
        <w:rPr>
          <w:rFonts w:ascii="Times New Roman" w:hAnsi="Times New Roman"/>
          <w:sz w:val="24"/>
          <w:szCs w:val="24"/>
        </w:rPr>
        <w:t>.</w:t>
      </w:r>
    </w:p>
    <w:p w14:paraId="56F759A8" w14:textId="4AF91A91" w:rsidR="003D30F6" w:rsidRPr="000A0865" w:rsidRDefault="009B6994" w:rsidP="00853066">
      <w:pPr>
        <w:autoSpaceDE w:val="0"/>
        <w:autoSpaceDN w:val="0"/>
        <w:snapToGrid w:val="0"/>
        <w:ind w:firstLine="709"/>
        <w:outlineLvl w:val="0"/>
        <w:rPr>
          <w:rFonts w:ascii="Times New Roman" w:hAnsi="Times New Roman"/>
          <w:sz w:val="24"/>
          <w:szCs w:val="24"/>
        </w:rPr>
      </w:pPr>
      <w:r w:rsidRPr="000A0865">
        <w:rPr>
          <w:rFonts w:ascii="Times New Roman" w:hAnsi="Times New Roman"/>
          <w:sz w:val="24"/>
          <w:szCs w:val="24"/>
        </w:rPr>
        <w:t>[24</w:t>
      </w:r>
      <w:proofErr w:type="gramStart"/>
      <w:r w:rsidRPr="000A0865">
        <w:rPr>
          <w:rFonts w:ascii="Times New Roman" w:hAnsi="Times New Roman"/>
          <w:sz w:val="24"/>
          <w:szCs w:val="24"/>
        </w:rPr>
        <w:t xml:space="preserve">]    </w:t>
      </w:r>
      <w:r w:rsidR="00BA790F" w:rsidRPr="000A0865">
        <w:rPr>
          <w:rFonts w:ascii="Times New Roman" w:hAnsi="Times New Roman"/>
          <w:sz w:val="24"/>
          <w:szCs w:val="24"/>
        </w:rPr>
        <w:t>T</w:t>
      </w:r>
      <w:proofErr w:type="gramEnd"/>
      <w:r w:rsidR="00BA790F" w:rsidRPr="000A0865">
        <w:rPr>
          <w:rFonts w:ascii="Times New Roman" w:hAnsi="Times New Roman"/>
          <w:sz w:val="24"/>
          <w:szCs w:val="24"/>
        </w:rPr>
        <w:t xml:space="preserve">. </w:t>
      </w:r>
      <w:proofErr w:type="spellStart"/>
      <w:r w:rsidR="00BA790F" w:rsidRPr="000A0865">
        <w:rPr>
          <w:rFonts w:ascii="Times New Roman" w:hAnsi="Times New Roman"/>
          <w:sz w:val="24"/>
          <w:szCs w:val="24"/>
        </w:rPr>
        <w:t>Kamiyama</w:t>
      </w:r>
      <w:proofErr w:type="spellEnd"/>
      <w:r w:rsidR="00BA790F" w:rsidRPr="000A0865">
        <w:rPr>
          <w:rFonts w:ascii="Times New Roman" w:hAnsi="Times New Roman"/>
          <w:sz w:val="24"/>
          <w:szCs w:val="24"/>
        </w:rPr>
        <w:t xml:space="preserve">, </w:t>
      </w:r>
      <w:r w:rsidR="00053B9B" w:rsidRPr="000A0865">
        <w:rPr>
          <w:rFonts w:ascii="Times New Roman" w:hAnsi="Times New Roman"/>
          <w:sz w:val="24"/>
          <w:szCs w:val="24"/>
        </w:rPr>
        <w:t>“</w:t>
      </w:r>
      <w:r w:rsidR="00E86EC8" w:rsidRPr="000A0865">
        <w:rPr>
          <w:rFonts w:ascii="Times New Roman" w:hAnsi="Times New Roman"/>
          <w:sz w:val="24"/>
          <w:szCs w:val="24"/>
        </w:rPr>
        <w:t xml:space="preserve">The impact of grazing by </w:t>
      </w:r>
      <w:proofErr w:type="spellStart"/>
      <w:r w:rsidR="00E86EC8" w:rsidRPr="000A0865">
        <w:rPr>
          <w:rFonts w:ascii="Times New Roman" w:hAnsi="Times New Roman"/>
          <w:sz w:val="24"/>
          <w:szCs w:val="24"/>
        </w:rPr>
        <w:t>microzooplankton</w:t>
      </w:r>
      <w:proofErr w:type="spellEnd"/>
      <w:r w:rsidR="00E86EC8" w:rsidRPr="000A0865">
        <w:rPr>
          <w:rFonts w:ascii="Times New Roman" w:hAnsi="Times New Roman"/>
          <w:sz w:val="24"/>
          <w:szCs w:val="24"/>
        </w:rPr>
        <w:t xml:space="preserve"> in northern Hiroshima Bay, the </w:t>
      </w:r>
      <w:proofErr w:type="spellStart"/>
      <w:r w:rsidR="00E86EC8" w:rsidRPr="000A0865">
        <w:rPr>
          <w:rFonts w:ascii="Times New Roman" w:hAnsi="Times New Roman"/>
          <w:sz w:val="24"/>
          <w:szCs w:val="24"/>
        </w:rPr>
        <w:t>Seto</w:t>
      </w:r>
      <w:proofErr w:type="spellEnd"/>
      <w:r w:rsidR="00E86EC8" w:rsidRPr="000A0865">
        <w:rPr>
          <w:rFonts w:ascii="Times New Roman" w:hAnsi="Times New Roman"/>
          <w:sz w:val="24"/>
          <w:szCs w:val="24"/>
        </w:rPr>
        <w:t xml:space="preserve"> Inland Sea, Japan,” </w:t>
      </w:r>
      <w:r w:rsidR="00725C67" w:rsidRPr="000A0865">
        <w:rPr>
          <w:rFonts w:ascii="Times New Roman" w:hAnsi="Times New Roman"/>
          <w:i/>
          <w:sz w:val="24"/>
          <w:szCs w:val="24"/>
        </w:rPr>
        <w:t>Mar. Biol</w:t>
      </w:r>
      <w:r w:rsidR="00725C67" w:rsidRPr="000A0865">
        <w:rPr>
          <w:rFonts w:ascii="Times New Roman" w:hAnsi="Times New Roman"/>
          <w:sz w:val="24"/>
          <w:szCs w:val="24"/>
        </w:rPr>
        <w:t>.,</w:t>
      </w:r>
      <w:r w:rsidR="00ED29F4" w:rsidRPr="000A0865">
        <w:rPr>
          <w:rFonts w:ascii="Times New Roman" w:hAnsi="Times New Roman"/>
          <w:sz w:val="24"/>
          <w:szCs w:val="24"/>
        </w:rPr>
        <w:t xml:space="preserve"> vol. 119, </w:t>
      </w:r>
      <w:r w:rsidR="00ED29F4" w:rsidRPr="000A0865">
        <w:rPr>
          <w:rFonts w:ascii="Times New Roman" w:hAnsi="Times New Roman"/>
          <w:kern w:val="0"/>
          <w:sz w:val="24"/>
          <w:szCs w:val="24"/>
        </w:rPr>
        <w:t>pp.</w:t>
      </w:r>
      <w:r w:rsidR="00ED29F4" w:rsidRPr="000A0865">
        <w:rPr>
          <w:rFonts w:ascii="Times New Roman" w:hAnsi="Times New Roman"/>
          <w:sz w:val="24"/>
          <w:szCs w:val="24"/>
        </w:rPr>
        <w:t xml:space="preserve"> 77-88, </w:t>
      </w:r>
      <w:r w:rsidR="009C7DE0" w:rsidRPr="000A0865">
        <w:rPr>
          <w:rFonts w:ascii="Times New Roman" w:hAnsi="Times New Roman"/>
          <w:sz w:val="24"/>
          <w:szCs w:val="24"/>
        </w:rPr>
        <w:t>April</w:t>
      </w:r>
      <w:r w:rsidR="00ED29F4" w:rsidRPr="000A0865">
        <w:rPr>
          <w:rFonts w:ascii="Times New Roman" w:hAnsi="Times New Roman"/>
          <w:sz w:val="24"/>
          <w:szCs w:val="24"/>
        </w:rPr>
        <w:t xml:space="preserve"> 1994.</w:t>
      </w:r>
    </w:p>
    <w:p w14:paraId="7EF0FB87" w14:textId="3AC62E4A" w:rsidR="004A4420" w:rsidRPr="000E541E" w:rsidRDefault="00FF54FD" w:rsidP="000E541E">
      <w:pPr>
        <w:autoSpaceDE w:val="0"/>
        <w:autoSpaceDN w:val="0"/>
        <w:snapToGrid w:val="0"/>
        <w:ind w:firstLine="709"/>
        <w:outlineLvl w:val="0"/>
        <w:rPr>
          <w:rFonts w:ascii="Times New Roman" w:hAnsi="Times New Roman"/>
          <w:sz w:val="24"/>
          <w:szCs w:val="24"/>
        </w:rPr>
      </w:pPr>
      <w:r w:rsidRPr="000A0865">
        <w:rPr>
          <w:rFonts w:ascii="Times New Roman" w:hAnsi="Times New Roman"/>
          <w:sz w:val="24"/>
          <w:szCs w:val="24"/>
        </w:rPr>
        <w:t>[25</w:t>
      </w:r>
      <w:proofErr w:type="gramStart"/>
      <w:r w:rsidRPr="000A0865">
        <w:rPr>
          <w:rFonts w:ascii="Times New Roman" w:hAnsi="Times New Roman"/>
          <w:sz w:val="24"/>
          <w:szCs w:val="24"/>
        </w:rPr>
        <w:t xml:space="preserve">]    </w:t>
      </w:r>
      <w:r w:rsidR="00A072B8" w:rsidRPr="000A0865">
        <w:rPr>
          <w:rFonts w:ascii="Times New Roman" w:hAnsi="Times New Roman"/>
          <w:sz w:val="24"/>
          <w:szCs w:val="24"/>
        </w:rPr>
        <w:t>G.J</w:t>
      </w:r>
      <w:proofErr w:type="gramEnd"/>
      <w:r w:rsidR="00A072B8" w:rsidRPr="000A0865">
        <w:rPr>
          <w:rFonts w:ascii="Times New Roman" w:hAnsi="Times New Roman"/>
          <w:sz w:val="24"/>
          <w:szCs w:val="24"/>
        </w:rPr>
        <w:t xml:space="preserve">. </w:t>
      </w:r>
      <w:proofErr w:type="spellStart"/>
      <w:r w:rsidR="00DD677A" w:rsidRPr="000A0865">
        <w:rPr>
          <w:rFonts w:ascii="Times New Roman" w:hAnsi="Times New Roman"/>
          <w:kern w:val="0"/>
          <w:sz w:val="24"/>
          <w:szCs w:val="24"/>
        </w:rPr>
        <w:t>Inglis</w:t>
      </w:r>
      <w:proofErr w:type="spellEnd"/>
      <w:r w:rsidR="00DD677A" w:rsidRPr="000A0865">
        <w:rPr>
          <w:rFonts w:ascii="Times New Roman" w:hAnsi="Times New Roman"/>
          <w:kern w:val="0"/>
          <w:sz w:val="24"/>
          <w:szCs w:val="24"/>
        </w:rPr>
        <w:t xml:space="preserve">, </w:t>
      </w:r>
      <w:r w:rsidR="00104818" w:rsidRPr="000A0865">
        <w:rPr>
          <w:rFonts w:ascii="Times New Roman" w:hAnsi="Times New Roman"/>
          <w:kern w:val="0"/>
          <w:sz w:val="24"/>
          <w:szCs w:val="24"/>
        </w:rPr>
        <w:t>B.J. Hayden,</w:t>
      </w:r>
      <w:r w:rsidR="00AC66A0" w:rsidRPr="000A0865">
        <w:rPr>
          <w:rFonts w:ascii="Times New Roman" w:hAnsi="Times New Roman"/>
          <w:kern w:val="0"/>
          <w:sz w:val="24"/>
          <w:szCs w:val="24"/>
        </w:rPr>
        <w:t xml:space="preserve"> and A.H. Ross,</w:t>
      </w:r>
      <w:r w:rsidR="00A974A0" w:rsidRPr="000A0865">
        <w:rPr>
          <w:rFonts w:ascii="Times New Roman" w:hAnsi="Times New Roman"/>
          <w:kern w:val="0"/>
          <w:sz w:val="24"/>
          <w:szCs w:val="24"/>
        </w:rPr>
        <w:t xml:space="preserve"> “</w:t>
      </w:r>
      <w:r w:rsidR="00C5329A" w:rsidRPr="000A0865">
        <w:rPr>
          <w:rFonts w:ascii="Times New Roman" w:hAnsi="Times New Roman"/>
          <w:kern w:val="0"/>
          <w:sz w:val="24"/>
          <w:szCs w:val="24"/>
        </w:rPr>
        <w:t xml:space="preserve">An overview of factors affecting the carrying capacity of coastal </w:t>
      </w:r>
      <w:proofErr w:type="spellStart"/>
      <w:r w:rsidR="00C5329A" w:rsidRPr="000A0865">
        <w:rPr>
          <w:rFonts w:ascii="Times New Roman" w:hAnsi="Times New Roman"/>
          <w:kern w:val="0"/>
          <w:sz w:val="24"/>
          <w:szCs w:val="24"/>
        </w:rPr>
        <w:t>embayments</w:t>
      </w:r>
      <w:proofErr w:type="spellEnd"/>
      <w:r w:rsidR="00C5329A" w:rsidRPr="000A0865">
        <w:rPr>
          <w:rFonts w:ascii="Times New Roman" w:hAnsi="Times New Roman"/>
          <w:kern w:val="0"/>
          <w:sz w:val="24"/>
          <w:szCs w:val="24"/>
        </w:rPr>
        <w:t xml:space="preserve"> for mussel culture,” </w:t>
      </w:r>
      <w:r w:rsidR="008D63BA" w:rsidRPr="005C3DC0">
        <w:rPr>
          <w:rFonts w:ascii="Times New Roman" w:hAnsi="Times New Roman"/>
          <w:i/>
          <w:kern w:val="0"/>
          <w:sz w:val="24"/>
          <w:szCs w:val="24"/>
        </w:rPr>
        <w:t>Client Report CHC00/69</w:t>
      </w:r>
      <w:r w:rsidR="005C3DC0">
        <w:rPr>
          <w:rFonts w:ascii="Times New Roman" w:hAnsi="Times New Roman"/>
          <w:i/>
          <w:kern w:val="0"/>
          <w:sz w:val="24"/>
          <w:szCs w:val="24"/>
        </w:rPr>
        <w:t>,</w:t>
      </w:r>
      <w:r w:rsidR="008D63BA" w:rsidRPr="005C3DC0">
        <w:rPr>
          <w:rFonts w:ascii="Times New Roman" w:hAnsi="Times New Roman"/>
          <w:i/>
          <w:kern w:val="0"/>
          <w:sz w:val="24"/>
          <w:szCs w:val="24"/>
        </w:rPr>
        <w:t xml:space="preserve"> NIWA, Christchurch, New Zealand</w:t>
      </w:r>
      <w:r w:rsidR="008D63BA" w:rsidRPr="000A0865">
        <w:rPr>
          <w:rFonts w:ascii="Times New Roman" w:hAnsi="Times New Roman"/>
          <w:kern w:val="0"/>
          <w:sz w:val="24"/>
          <w:szCs w:val="24"/>
        </w:rPr>
        <w:t xml:space="preserve">, </w:t>
      </w:r>
      <w:r w:rsidR="00363FA2" w:rsidRPr="000A0865">
        <w:rPr>
          <w:rFonts w:ascii="Times New Roman" w:hAnsi="Times New Roman"/>
          <w:kern w:val="0"/>
          <w:sz w:val="24"/>
          <w:szCs w:val="24"/>
        </w:rPr>
        <w:t>2000</w:t>
      </w:r>
      <w:r w:rsidR="00FB7B6F" w:rsidRPr="000A0865">
        <w:rPr>
          <w:rFonts w:ascii="Times New Roman" w:hAnsi="Times New Roman"/>
          <w:kern w:val="0"/>
          <w:sz w:val="24"/>
          <w:szCs w:val="24"/>
        </w:rPr>
        <w:t>,</w:t>
      </w:r>
      <w:r w:rsidR="002714BB" w:rsidRPr="000A0865">
        <w:rPr>
          <w:rFonts w:ascii="Times New Roman" w:hAnsi="Times New Roman"/>
          <w:kern w:val="0"/>
          <w:sz w:val="24"/>
          <w:szCs w:val="24"/>
        </w:rPr>
        <w:t xml:space="preserve"> 31</w:t>
      </w:r>
      <w:r w:rsidR="00C86460">
        <w:rPr>
          <w:rFonts w:ascii="Times New Roman" w:hAnsi="Times New Roman"/>
          <w:kern w:val="0"/>
          <w:sz w:val="24"/>
          <w:szCs w:val="24"/>
        </w:rPr>
        <w:t xml:space="preserve"> </w:t>
      </w:r>
      <w:r w:rsidR="002714BB" w:rsidRPr="000A0865">
        <w:rPr>
          <w:rFonts w:ascii="Times New Roman" w:hAnsi="Times New Roman"/>
          <w:kern w:val="0"/>
          <w:sz w:val="24"/>
          <w:szCs w:val="24"/>
        </w:rPr>
        <w:t>pp.</w:t>
      </w:r>
    </w:p>
    <w:sectPr w:rsidR="004A4420" w:rsidRPr="000E541E" w:rsidSect="008C32B8">
      <w:footerReference w:type="even" r:id="rId24"/>
      <w:footerReference w:type="default" r:id="rId25"/>
      <w:pgSz w:w="11900" w:h="16840"/>
      <w:pgMar w:top="1134" w:right="851" w:bottom="1134" w:left="1701" w:header="851" w:footer="992" w:gutter="0"/>
      <w:cols w:space="425"/>
      <w:docGrid w:type="lines" w:linePitch="365"/>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4D641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EB0FCF" w14:textId="77777777" w:rsidR="00A3341E" w:rsidRDefault="00A3341E" w:rsidP="008161CC">
      <w:r>
        <w:separator/>
      </w:r>
    </w:p>
  </w:endnote>
  <w:endnote w:type="continuationSeparator" w:id="0">
    <w:p w14:paraId="0AC7CC9F" w14:textId="77777777" w:rsidR="00A3341E" w:rsidRDefault="00A3341E" w:rsidP="008161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2020609040205080304"/>
    <w:charset w:val="4E"/>
    <w:family w:val="auto"/>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ＭＳ Ｐ明朝">
    <w:panose1 w:val="02020600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DFE43" w14:textId="77777777" w:rsidR="00A3341E" w:rsidRDefault="00A3341E" w:rsidP="008B4F43">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7F5F21BB" w14:textId="77777777" w:rsidR="00A3341E" w:rsidRDefault="00A3341E">
    <w:pPr>
      <w:pStyle w:val="a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BEF9D6" w14:textId="77777777" w:rsidR="00A3341E" w:rsidRDefault="00A3341E" w:rsidP="008B4F43">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75638A">
      <w:rPr>
        <w:rStyle w:val="a5"/>
        <w:noProof/>
      </w:rPr>
      <w:t>10</w:t>
    </w:r>
    <w:r>
      <w:rPr>
        <w:rStyle w:val="a5"/>
      </w:rPr>
      <w:fldChar w:fldCharType="end"/>
    </w:r>
  </w:p>
  <w:p w14:paraId="3777B747" w14:textId="77777777" w:rsidR="00A3341E" w:rsidRDefault="00A3341E">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5D5BF0" w14:textId="77777777" w:rsidR="00A3341E" w:rsidRDefault="00A3341E" w:rsidP="008161CC">
      <w:r>
        <w:separator/>
      </w:r>
    </w:p>
  </w:footnote>
  <w:footnote w:type="continuationSeparator" w:id="0">
    <w:p w14:paraId="1247594A" w14:textId="77777777" w:rsidR="00A3341E" w:rsidRDefault="00A3341E" w:rsidP="008161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DF0C27"/>
    <w:multiLevelType w:val="hybridMultilevel"/>
    <w:tmpl w:val="FADC83C6"/>
    <w:lvl w:ilvl="0" w:tplc="A3EE64A8">
      <w:start w:val="1"/>
      <w:numFmt w:val="decimalEnclosedCircle"/>
      <w:lvlText w:val="%1"/>
      <w:lvlJc w:val="left"/>
      <w:pPr>
        <w:ind w:left="743" w:hanging="360"/>
      </w:pPr>
      <w:rPr>
        <w:rFonts w:hint="eastAsia"/>
      </w:rPr>
    </w:lvl>
    <w:lvl w:ilvl="1" w:tplc="04090017" w:tentative="1">
      <w:start w:val="1"/>
      <w:numFmt w:val="aiueoFullWidth"/>
      <w:lvlText w:val="(%2)"/>
      <w:lvlJc w:val="left"/>
      <w:pPr>
        <w:ind w:left="1343" w:hanging="480"/>
      </w:pPr>
    </w:lvl>
    <w:lvl w:ilvl="2" w:tplc="04090011" w:tentative="1">
      <w:start w:val="1"/>
      <w:numFmt w:val="decimalEnclosedCircle"/>
      <w:lvlText w:val="%3"/>
      <w:lvlJc w:val="left"/>
      <w:pPr>
        <w:ind w:left="1823" w:hanging="480"/>
      </w:pPr>
    </w:lvl>
    <w:lvl w:ilvl="3" w:tplc="0409000F" w:tentative="1">
      <w:start w:val="1"/>
      <w:numFmt w:val="decimal"/>
      <w:lvlText w:val="%4."/>
      <w:lvlJc w:val="left"/>
      <w:pPr>
        <w:ind w:left="2303" w:hanging="480"/>
      </w:pPr>
    </w:lvl>
    <w:lvl w:ilvl="4" w:tplc="04090017" w:tentative="1">
      <w:start w:val="1"/>
      <w:numFmt w:val="aiueoFullWidth"/>
      <w:lvlText w:val="(%5)"/>
      <w:lvlJc w:val="left"/>
      <w:pPr>
        <w:ind w:left="2783" w:hanging="480"/>
      </w:pPr>
    </w:lvl>
    <w:lvl w:ilvl="5" w:tplc="04090011" w:tentative="1">
      <w:start w:val="1"/>
      <w:numFmt w:val="decimalEnclosedCircle"/>
      <w:lvlText w:val="%6"/>
      <w:lvlJc w:val="left"/>
      <w:pPr>
        <w:ind w:left="3263" w:hanging="480"/>
      </w:pPr>
    </w:lvl>
    <w:lvl w:ilvl="6" w:tplc="0409000F" w:tentative="1">
      <w:start w:val="1"/>
      <w:numFmt w:val="decimal"/>
      <w:lvlText w:val="%7."/>
      <w:lvlJc w:val="left"/>
      <w:pPr>
        <w:ind w:left="3743" w:hanging="480"/>
      </w:pPr>
    </w:lvl>
    <w:lvl w:ilvl="7" w:tplc="04090017" w:tentative="1">
      <w:start w:val="1"/>
      <w:numFmt w:val="aiueoFullWidth"/>
      <w:lvlText w:val="(%8)"/>
      <w:lvlJc w:val="left"/>
      <w:pPr>
        <w:ind w:left="4223" w:hanging="480"/>
      </w:pPr>
    </w:lvl>
    <w:lvl w:ilvl="8" w:tplc="04090011" w:tentative="1">
      <w:start w:val="1"/>
      <w:numFmt w:val="decimalEnclosedCircle"/>
      <w:lvlText w:val="%9"/>
      <w:lvlJc w:val="left"/>
      <w:pPr>
        <w:ind w:left="4703" w:hanging="480"/>
      </w:pPr>
    </w:lvl>
  </w:abstractNum>
  <w:abstractNum w:abstractNumId="1">
    <w:nsid w:val="37981023"/>
    <w:multiLevelType w:val="hybridMultilevel"/>
    <w:tmpl w:val="FA1A83CA"/>
    <w:lvl w:ilvl="0" w:tplc="767C1910">
      <w:numFmt w:val="bullet"/>
      <w:lvlText w:val="・"/>
      <w:lvlJc w:val="left"/>
      <w:pPr>
        <w:ind w:left="367" w:hanging="360"/>
      </w:pPr>
      <w:rPr>
        <w:rFonts w:ascii="ＭＳ 明朝" w:eastAsia="ＭＳ 明朝" w:hAnsi="ＭＳ 明朝" w:cs="Times New Roman" w:hint="eastAsia"/>
        <w:color w:val="000000"/>
      </w:rPr>
    </w:lvl>
    <w:lvl w:ilvl="1" w:tplc="0409000B" w:tentative="1">
      <w:start w:val="1"/>
      <w:numFmt w:val="bullet"/>
      <w:lvlText w:val=""/>
      <w:lvlJc w:val="left"/>
      <w:pPr>
        <w:ind w:left="967" w:hanging="480"/>
      </w:pPr>
      <w:rPr>
        <w:rFonts w:ascii="Wingdings" w:hAnsi="Wingdings" w:hint="default"/>
      </w:rPr>
    </w:lvl>
    <w:lvl w:ilvl="2" w:tplc="0409000D" w:tentative="1">
      <w:start w:val="1"/>
      <w:numFmt w:val="bullet"/>
      <w:lvlText w:val=""/>
      <w:lvlJc w:val="left"/>
      <w:pPr>
        <w:ind w:left="1447" w:hanging="480"/>
      </w:pPr>
      <w:rPr>
        <w:rFonts w:ascii="Wingdings" w:hAnsi="Wingdings" w:hint="default"/>
      </w:rPr>
    </w:lvl>
    <w:lvl w:ilvl="3" w:tplc="04090001" w:tentative="1">
      <w:start w:val="1"/>
      <w:numFmt w:val="bullet"/>
      <w:lvlText w:val=""/>
      <w:lvlJc w:val="left"/>
      <w:pPr>
        <w:ind w:left="1927" w:hanging="480"/>
      </w:pPr>
      <w:rPr>
        <w:rFonts w:ascii="Wingdings" w:hAnsi="Wingdings" w:hint="default"/>
      </w:rPr>
    </w:lvl>
    <w:lvl w:ilvl="4" w:tplc="0409000B" w:tentative="1">
      <w:start w:val="1"/>
      <w:numFmt w:val="bullet"/>
      <w:lvlText w:val=""/>
      <w:lvlJc w:val="left"/>
      <w:pPr>
        <w:ind w:left="2407" w:hanging="480"/>
      </w:pPr>
      <w:rPr>
        <w:rFonts w:ascii="Wingdings" w:hAnsi="Wingdings" w:hint="default"/>
      </w:rPr>
    </w:lvl>
    <w:lvl w:ilvl="5" w:tplc="0409000D" w:tentative="1">
      <w:start w:val="1"/>
      <w:numFmt w:val="bullet"/>
      <w:lvlText w:val=""/>
      <w:lvlJc w:val="left"/>
      <w:pPr>
        <w:ind w:left="2887" w:hanging="480"/>
      </w:pPr>
      <w:rPr>
        <w:rFonts w:ascii="Wingdings" w:hAnsi="Wingdings" w:hint="default"/>
      </w:rPr>
    </w:lvl>
    <w:lvl w:ilvl="6" w:tplc="04090001" w:tentative="1">
      <w:start w:val="1"/>
      <w:numFmt w:val="bullet"/>
      <w:lvlText w:val=""/>
      <w:lvlJc w:val="left"/>
      <w:pPr>
        <w:ind w:left="3367" w:hanging="480"/>
      </w:pPr>
      <w:rPr>
        <w:rFonts w:ascii="Wingdings" w:hAnsi="Wingdings" w:hint="default"/>
      </w:rPr>
    </w:lvl>
    <w:lvl w:ilvl="7" w:tplc="0409000B" w:tentative="1">
      <w:start w:val="1"/>
      <w:numFmt w:val="bullet"/>
      <w:lvlText w:val=""/>
      <w:lvlJc w:val="left"/>
      <w:pPr>
        <w:ind w:left="3847" w:hanging="480"/>
      </w:pPr>
      <w:rPr>
        <w:rFonts w:ascii="Wingdings" w:hAnsi="Wingdings" w:hint="default"/>
      </w:rPr>
    </w:lvl>
    <w:lvl w:ilvl="8" w:tplc="0409000D" w:tentative="1">
      <w:start w:val="1"/>
      <w:numFmt w:val="bullet"/>
      <w:lvlText w:val=""/>
      <w:lvlJc w:val="left"/>
      <w:pPr>
        <w:ind w:left="4327" w:hanging="48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NALO CERVINIA VELASCO">
    <w15:presenceInfo w15:providerId="None" w15:userId="MANALO CERVINIA VELASC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trackRevisions/>
  <w:defaultTabStop w:val="960"/>
  <w:drawingGridHorizontalSpacing w:val="120"/>
  <w:drawingGridVerticalSpacing w:val="365"/>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3492"/>
    <w:rsid w:val="00000AD4"/>
    <w:rsid w:val="00000CB5"/>
    <w:rsid w:val="00000DFC"/>
    <w:rsid w:val="000010C6"/>
    <w:rsid w:val="000014A7"/>
    <w:rsid w:val="00001688"/>
    <w:rsid w:val="00001DC4"/>
    <w:rsid w:val="00002197"/>
    <w:rsid w:val="0000261E"/>
    <w:rsid w:val="00002DFA"/>
    <w:rsid w:val="0000317D"/>
    <w:rsid w:val="00003226"/>
    <w:rsid w:val="0000350E"/>
    <w:rsid w:val="000038E0"/>
    <w:rsid w:val="000039CC"/>
    <w:rsid w:val="00003C46"/>
    <w:rsid w:val="00003C9D"/>
    <w:rsid w:val="00003EA2"/>
    <w:rsid w:val="00003ED9"/>
    <w:rsid w:val="0000406A"/>
    <w:rsid w:val="00004159"/>
    <w:rsid w:val="0000417A"/>
    <w:rsid w:val="000044AA"/>
    <w:rsid w:val="00004886"/>
    <w:rsid w:val="00004D60"/>
    <w:rsid w:val="00004E00"/>
    <w:rsid w:val="00005CF6"/>
    <w:rsid w:val="00006973"/>
    <w:rsid w:val="000070B0"/>
    <w:rsid w:val="0000729D"/>
    <w:rsid w:val="00007383"/>
    <w:rsid w:val="000077F8"/>
    <w:rsid w:val="00007A66"/>
    <w:rsid w:val="00010076"/>
    <w:rsid w:val="00010473"/>
    <w:rsid w:val="00010535"/>
    <w:rsid w:val="000105C4"/>
    <w:rsid w:val="0001071B"/>
    <w:rsid w:val="0001083A"/>
    <w:rsid w:val="00010932"/>
    <w:rsid w:val="00010A0D"/>
    <w:rsid w:val="00010EA1"/>
    <w:rsid w:val="00010FAC"/>
    <w:rsid w:val="00011181"/>
    <w:rsid w:val="00011372"/>
    <w:rsid w:val="00011435"/>
    <w:rsid w:val="000114F0"/>
    <w:rsid w:val="0001172A"/>
    <w:rsid w:val="00011FCF"/>
    <w:rsid w:val="00012193"/>
    <w:rsid w:val="000123E2"/>
    <w:rsid w:val="0001250C"/>
    <w:rsid w:val="00012753"/>
    <w:rsid w:val="000129A1"/>
    <w:rsid w:val="00012C8A"/>
    <w:rsid w:val="00012DD9"/>
    <w:rsid w:val="0001312C"/>
    <w:rsid w:val="00013174"/>
    <w:rsid w:val="000131BA"/>
    <w:rsid w:val="0001370C"/>
    <w:rsid w:val="000139BF"/>
    <w:rsid w:val="00013D4E"/>
    <w:rsid w:val="00013E7C"/>
    <w:rsid w:val="00013F9C"/>
    <w:rsid w:val="00014616"/>
    <w:rsid w:val="00014706"/>
    <w:rsid w:val="00014D80"/>
    <w:rsid w:val="00014E56"/>
    <w:rsid w:val="00014FCD"/>
    <w:rsid w:val="0001501F"/>
    <w:rsid w:val="00015096"/>
    <w:rsid w:val="000151F2"/>
    <w:rsid w:val="00015234"/>
    <w:rsid w:val="00015890"/>
    <w:rsid w:val="00015ADF"/>
    <w:rsid w:val="00015D9A"/>
    <w:rsid w:val="00015E96"/>
    <w:rsid w:val="0001604F"/>
    <w:rsid w:val="0001614C"/>
    <w:rsid w:val="0001664A"/>
    <w:rsid w:val="000166AB"/>
    <w:rsid w:val="000168F5"/>
    <w:rsid w:val="00016C40"/>
    <w:rsid w:val="00016CEF"/>
    <w:rsid w:val="00016E48"/>
    <w:rsid w:val="00016F6C"/>
    <w:rsid w:val="000171C5"/>
    <w:rsid w:val="000179A2"/>
    <w:rsid w:val="00017EDF"/>
    <w:rsid w:val="0002056E"/>
    <w:rsid w:val="00020A7D"/>
    <w:rsid w:val="0002147B"/>
    <w:rsid w:val="0002159B"/>
    <w:rsid w:val="000215B8"/>
    <w:rsid w:val="00021B30"/>
    <w:rsid w:val="0002232D"/>
    <w:rsid w:val="000224DD"/>
    <w:rsid w:val="000230D4"/>
    <w:rsid w:val="00023164"/>
    <w:rsid w:val="000239F5"/>
    <w:rsid w:val="00023CBC"/>
    <w:rsid w:val="0002451C"/>
    <w:rsid w:val="000245A5"/>
    <w:rsid w:val="0002492E"/>
    <w:rsid w:val="00024D58"/>
    <w:rsid w:val="00024E1C"/>
    <w:rsid w:val="00024E6D"/>
    <w:rsid w:val="000254CF"/>
    <w:rsid w:val="00025949"/>
    <w:rsid w:val="00025ADE"/>
    <w:rsid w:val="00025D62"/>
    <w:rsid w:val="00025DAE"/>
    <w:rsid w:val="00025DDA"/>
    <w:rsid w:val="00025FC1"/>
    <w:rsid w:val="00026155"/>
    <w:rsid w:val="0002685C"/>
    <w:rsid w:val="00026B62"/>
    <w:rsid w:val="00026D7A"/>
    <w:rsid w:val="00027622"/>
    <w:rsid w:val="000277FB"/>
    <w:rsid w:val="0002787B"/>
    <w:rsid w:val="00027A46"/>
    <w:rsid w:val="00027B0A"/>
    <w:rsid w:val="00027B61"/>
    <w:rsid w:val="00027BBF"/>
    <w:rsid w:val="00027CF8"/>
    <w:rsid w:val="00027FC8"/>
    <w:rsid w:val="00030022"/>
    <w:rsid w:val="00030294"/>
    <w:rsid w:val="00030419"/>
    <w:rsid w:val="000305E3"/>
    <w:rsid w:val="000308A4"/>
    <w:rsid w:val="000308C8"/>
    <w:rsid w:val="000308C9"/>
    <w:rsid w:val="00030962"/>
    <w:rsid w:val="000309D2"/>
    <w:rsid w:val="00030A43"/>
    <w:rsid w:val="00030AB7"/>
    <w:rsid w:val="00030B74"/>
    <w:rsid w:val="00031BC7"/>
    <w:rsid w:val="00031C7D"/>
    <w:rsid w:val="00031D95"/>
    <w:rsid w:val="00031DDF"/>
    <w:rsid w:val="0003232A"/>
    <w:rsid w:val="0003254A"/>
    <w:rsid w:val="00032921"/>
    <w:rsid w:val="00032A83"/>
    <w:rsid w:val="00032C69"/>
    <w:rsid w:val="0003334C"/>
    <w:rsid w:val="00033551"/>
    <w:rsid w:val="00033C86"/>
    <w:rsid w:val="00033DE6"/>
    <w:rsid w:val="00033FE6"/>
    <w:rsid w:val="0003401F"/>
    <w:rsid w:val="00034435"/>
    <w:rsid w:val="0003455D"/>
    <w:rsid w:val="00034609"/>
    <w:rsid w:val="00034724"/>
    <w:rsid w:val="0003476E"/>
    <w:rsid w:val="00034DE6"/>
    <w:rsid w:val="00034E2D"/>
    <w:rsid w:val="00034E44"/>
    <w:rsid w:val="00035057"/>
    <w:rsid w:val="0003525A"/>
    <w:rsid w:val="000353B9"/>
    <w:rsid w:val="000357FD"/>
    <w:rsid w:val="00035A66"/>
    <w:rsid w:val="00035B59"/>
    <w:rsid w:val="00035C43"/>
    <w:rsid w:val="00035C93"/>
    <w:rsid w:val="00035DE6"/>
    <w:rsid w:val="000360BB"/>
    <w:rsid w:val="000362A9"/>
    <w:rsid w:val="000365B8"/>
    <w:rsid w:val="0003666A"/>
    <w:rsid w:val="0003674D"/>
    <w:rsid w:val="0003678F"/>
    <w:rsid w:val="000368F3"/>
    <w:rsid w:val="00036B91"/>
    <w:rsid w:val="00036B96"/>
    <w:rsid w:val="00037231"/>
    <w:rsid w:val="0003755E"/>
    <w:rsid w:val="000377D7"/>
    <w:rsid w:val="0003792D"/>
    <w:rsid w:val="00037D24"/>
    <w:rsid w:val="00037FF4"/>
    <w:rsid w:val="000405B6"/>
    <w:rsid w:val="000405EF"/>
    <w:rsid w:val="0004068E"/>
    <w:rsid w:val="00040815"/>
    <w:rsid w:val="00040917"/>
    <w:rsid w:val="0004130C"/>
    <w:rsid w:val="0004163B"/>
    <w:rsid w:val="000418D9"/>
    <w:rsid w:val="000419C3"/>
    <w:rsid w:val="00041DB4"/>
    <w:rsid w:val="00041E43"/>
    <w:rsid w:val="00041EF0"/>
    <w:rsid w:val="000423A8"/>
    <w:rsid w:val="000423E8"/>
    <w:rsid w:val="0004261B"/>
    <w:rsid w:val="00042A04"/>
    <w:rsid w:val="00043089"/>
    <w:rsid w:val="00043365"/>
    <w:rsid w:val="00043835"/>
    <w:rsid w:val="00043B7A"/>
    <w:rsid w:val="00043F37"/>
    <w:rsid w:val="00044230"/>
    <w:rsid w:val="00044943"/>
    <w:rsid w:val="00044A85"/>
    <w:rsid w:val="0004511E"/>
    <w:rsid w:val="00045332"/>
    <w:rsid w:val="00045432"/>
    <w:rsid w:val="000454FB"/>
    <w:rsid w:val="00045569"/>
    <w:rsid w:val="0004573B"/>
    <w:rsid w:val="0004596A"/>
    <w:rsid w:val="0004599E"/>
    <w:rsid w:val="00045BB2"/>
    <w:rsid w:val="00045C5B"/>
    <w:rsid w:val="00045C9A"/>
    <w:rsid w:val="00045DAA"/>
    <w:rsid w:val="00045EAC"/>
    <w:rsid w:val="00046107"/>
    <w:rsid w:val="0004612F"/>
    <w:rsid w:val="000462C9"/>
    <w:rsid w:val="0004642D"/>
    <w:rsid w:val="000464F1"/>
    <w:rsid w:val="00046554"/>
    <w:rsid w:val="000465B5"/>
    <w:rsid w:val="0004666F"/>
    <w:rsid w:val="00046ABB"/>
    <w:rsid w:val="00046DE3"/>
    <w:rsid w:val="00047111"/>
    <w:rsid w:val="000473F7"/>
    <w:rsid w:val="00047578"/>
    <w:rsid w:val="0004794C"/>
    <w:rsid w:val="00047E7C"/>
    <w:rsid w:val="00047F8C"/>
    <w:rsid w:val="0005067B"/>
    <w:rsid w:val="00050789"/>
    <w:rsid w:val="00050BFA"/>
    <w:rsid w:val="00050FCA"/>
    <w:rsid w:val="00051191"/>
    <w:rsid w:val="000512EE"/>
    <w:rsid w:val="00051354"/>
    <w:rsid w:val="000515A1"/>
    <w:rsid w:val="00051A3C"/>
    <w:rsid w:val="00051C30"/>
    <w:rsid w:val="00051F43"/>
    <w:rsid w:val="0005232B"/>
    <w:rsid w:val="000528DE"/>
    <w:rsid w:val="00052B0F"/>
    <w:rsid w:val="00052C6A"/>
    <w:rsid w:val="00052E8B"/>
    <w:rsid w:val="00052F4E"/>
    <w:rsid w:val="00053845"/>
    <w:rsid w:val="0005394F"/>
    <w:rsid w:val="00053B70"/>
    <w:rsid w:val="00053B9B"/>
    <w:rsid w:val="00053F75"/>
    <w:rsid w:val="0005401E"/>
    <w:rsid w:val="000544A9"/>
    <w:rsid w:val="00054584"/>
    <w:rsid w:val="000545BE"/>
    <w:rsid w:val="00054757"/>
    <w:rsid w:val="000547B2"/>
    <w:rsid w:val="00054951"/>
    <w:rsid w:val="00054AEA"/>
    <w:rsid w:val="00054D72"/>
    <w:rsid w:val="000550C6"/>
    <w:rsid w:val="0005527E"/>
    <w:rsid w:val="000554A0"/>
    <w:rsid w:val="0005573F"/>
    <w:rsid w:val="00055A76"/>
    <w:rsid w:val="00055C71"/>
    <w:rsid w:val="00055F72"/>
    <w:rsid w:val="000562D7"/>
    <w:rsid w:val="000562F6"/>
    <w:rsid w:val="00056425"/>
    <w:rsid w:val="0005655F"/>
    <w:rsid w:val="00056947"/>
    <w:rsid w:val="00056982"/>
    <w:rsid w:val="00056E9B"/>
    <w:rsid w:val="00056F9F"/>
    <w:rsid w:val="00057129"/>
    <w:rsid w:val="000572D9"/>
    <w:rsid w:val="00057450"/>
    <w:rsid w:val="00057478"/>
    <w:rsid w:val="000575E2"/>
    <w:rsid w:val="00057734"/>
    <w:rsid w:val="000579FD"/>
    <w:rsid w:val="00057A95"/>
    <w:rsid w:val="00057AF8"/>
    <w:rsid w:val="00057DC4"/>
    <w:rsid w:val="00057DD1"/>
    <w:rsid w:val="00060145"/>
    <w:rsid w:val="000601C3"/>
    <w:rsid w:val="000605EE"/>
    <w:rsid w:val="0006127A"/>
    <w:rsid w:val="00061AC5"/>
    <w:rsid w:val="00061BBD"/>
    <w:rsid w:val="00061C1E"/>
    <w:rsid w:val="000622B5"/>
    <w:rsid w:val="0006245F"/>
    <w:rsid w:val="000626CE"/>
    <w:rsid w:val="00062891"/>
    <w:rsid w:val="00062B7B"/>
    <w:rsid w:val="00062D1C"/>
    <w:rsid w:val="00062D85"/>
    <w:rsid w:val="00063033"/>
    <w:rsid w:val="000631D4"/>
    <w:rsid w:val="000632AA"/>
    <w:rsid w:val="00063A64"/>
    <w:rsid w:val="00063FA7"/>
    <w:rsid w:val="00063FE9"/>
    <w:rsid w:val="00064356"/>
    <w:rsid w:val="00064510"/>
    <w:rsid w:val="0006456F"/>
    <w:rsid w:val="000645D7"/>
    <w:rsid w:val="000645F7"/>
    <w:rsid w:val="000646D1"/>
    <w:rsid w:val="00064851"/>
    <w:rsid w:val="00064A72"/>
    <w:rsid w:val="00064A8B"/>
    <w:rsid w:val="00064AC9"/>
    <w:rsid w:val="00064D1E"/>
    <w:rsid w:val="00064E7C"/>
    <w:rsid w:val="0006573D"/>
    <w:rsid w:val="00065814"/>
    <w:rsid w:val="00065A7B"/>
    <w:rsid w:val="00066032"/>
    <w:rsid w:val="0006606C"/>
    <w:rsid w:val="00066362"/>
    <w:rsid w:val="0006679C"/>
    <w:rsid w:val="000669A0"/>
    <w:rsid w:val="00066AF8"/>
    <w:rsid w:val="00066B03"/>
    <w:rsid w:val="00066C65"/>
    <w:rsid w:val="00066CB8"/>
    <w:rsid w:val="00066E71"/>
    <w:rsid w:val="00066E85"/>
    <w:rsid w:val="00067246"/>
    <w:rsid w:val="000678E6"/>
    <w:rsid w:val="00067B52"/>
    <w:rsid w:val="00067CFD"/>
    <w:rsid w:val="00067F72"/>
    <w:rsid w:val="00070BED"/>
    <w:rsid w:val="00070E5C"/>
    <w:rsid w:val="000714DA"/>
    <w:rsid w:val="0007170E"/>
    <w:rsid w:val="000719C8"/>
    <w:rsid w:val="00071FC0"/>
    <w:rsid w:val="00072067"/>
    <w:rsid w:val="000720CC"/>
    <w:rsid w:val="000722FB"/>
    <w:rsid w:val="00072365"/>
    <w:rsid w:val="00072478"/>
    <w:rsid w:val="00072728"/>
    <w:rsid w:val="0007277B"/>
    <w:rsid w:val="000728F7"/>
    <w:rsid w:val="00072995"/>
    <w:rsid w:val="00072A44"/>
    <w:rsid w:val="00072BFF"/>
    <w:rsid w:val="0007309C"/>
    <w:rsid w:val="00073432"/>
    <w:rsid w:val="00073569"/>
    <w:rsid w:val="00073AE0"/>
    <w:rsid w:val="00073BDB"/>
    <w:rsid w:val="00073DFF"/>
    <w:rsid w:val="00073E63"/>
    <w:rsid w:val="00073F03"/>
    <w:rsid w:val="00073F8B"/>
    <w:rsid w:val="000740C0"/>
    <w:rsid w:val="0007427D"/>
    <w:rsid w:val="00074602"/>
    <w:rsid w:val="00074802"/>
    <w:rsid w:val="00074822"/>
    <w:rsid w:val="0007490C"/>
    <w:rsid w:val="00074C38"/>
    <w:rsid w:val="00074DF7"/>
    <w:rsid w:val="00075E7D"/>
    <w:rsid w:val="00075E8D"/>
    <w:rsid w:val="00075EDD"/>
    <w:rsid w:val="000760AD"/>
    <w:rsid w:val="000763E4"/>
    <w:rsid w:val="00076596"/>
    <w:rsid w:val="0007679E"/>
    <w:rsid w:val="00076D1C"/>
    <w:rsid w:val="00077102"/>
    <w:rsid w:val="000773EC"/>
    <w:rsid w:val="00077460"/>
    <w:rsid w:val="00077486"/>
    <w:rsid w:val="00077ADD"/>
    <w:rsid w:val="00077C31"/>
    <w:rsid w:val="00077DA5"/>
    <w:rsid w:val="0008043A"/>
    <w:rsid w:val="00080702"/>
    <w:rsid w:val="000809A0"/>
    <w:rsid w:val="00080B50"/>
    <w:rsid w:val="00080F1F"/>
    <w:rsid w:val="00081165"/>
    <w:rsid w:val="000813E4"/>
    <w:rsid w:val="00081645"/>
    <w:rsid w:val="00081713"/>
    <w:rsid w:val="000818F2"/>
    <w:rsid w:val="00081A91"/>
    <w:rsid w:val="00081EF6"/>
    <w:rsid w:val="00081EFF"/>
    <w:rsid w:val="00082148"/>
    <w:rsid w:val="000821BE"/>
    <w:rsid w:val="00082266"/>
    <w:rsid w:val="000824DE"/>
    <w:rsid w:val="000825A6"/>
    <w:rsid w:val="0008285E"/>
    <w:rsid w:val="00082954"/>
    <w:rsid w:val="00082E73"/>
    <w:rsid w:val="0008307C"/>
    <w:rsid w:val="0008341C"/>
    <w:rsid w:val="00083452"/>
    <w:rsid w:val="000836DA"/>
    <w:rsid w:val="000836FA"/>
    <w:rsid w:val="000837AD"/>
    <w:rsid w:val="00083E99"/>
    <w:rsid w:val="00083F75"/>
    <w:rsid w:val="000840A3"/>
    <w:rsid w:val="000845D9"/>
    <w:rsid w:val="00084636"/>
    <w:rsid w:val="000846A2"/>
    <w:rsid w:val="000847F9"/>
    <w:rsid w:val="00084EE3"/>
    <w:rsid w:val="00085064"/>
    <w:rsid w:val="00085440"/>
    <w:rsid w:val="000857A7"/>
    <w:rsid w:val="00085855"/>
    <w:rsid w:val="000858C6"/>
    <w:rsid w:val="0008598F"/>
    <w:rsid w:val="00085AA7"/>
    <w:rsid w:val="00085B04"/>
    <w:rsid w:val="00085CE7"/>
    <w:rsid w:val="00085E9E"/>
    <w:rsid w:val="00085F6B"/>
    <w:rsid w:val="0008602B"/>
    <w:rsid w:val="000862F2"/>
    <w:rsid w:val="000863A0"/>
    <w:rsid w:val="0008678C"/>
    <w:rsid w:val="00086EC1"/>
    <w:rsid w:val="000871D7"/>
    <w:rsid w:val="0008753E"/>
    <w:rsid w:val="000875E4"/>
    <w:rsid w:val="000878DF"/>
    <w:rsid w:val="0008796D"/>
    <w:rsid w:val="00087BDF"/>
    <w:rsid w:val="000904EE"/>
    <w:rsid w:val="000907EA"/>
    <w:rsid w:val="00090812"/>
    <w:rsid w:val="00091086"/>
    <w:rsid w:val="00091161"/>
    <w:rsid w:val="00091167"/>
    <w:rsid w:val="000915A1"/>
    <w:rsid w:val="00091C61"/>
    <w:rsid w:val="000920BC"/>
    <w:rsid w:val="00092130"/>
    <w:rsid w:val="0009241D"/>
    <w:rsid w:val="00092613"/>
    <w:rsid w:val="00092C68"/>
    <w:rsid w:val="00092FEA"/>
    <w:rsid w:val="00093174"/>
    <w:rsid w:val="000934C3"/>
    <w:rsid w:val="00093512"/>
    <w:rsid w:val="000937F3"/>
    <w:rsid w:val="00093D4C"/>
    <w:rsid w:val="000941D5"/>
    <w:rsid w:val="0009431B"/>
    <w:rsid w:val="00094458"/>
    <w:rsid w:val="000944E2"/>
    <w:rsid w:val="000945A8"/>
    <w:rsid w:val="000945F8"/>
    <w:rsid w:val="0009482A"/>
    <w:rsid w:val="00094842"/>
    <w:rsid w:val="00094941"/>
    <w:rsid w:val="00094A9C"/>
    <w:rsid w:val="00094AE9"/>
    <w:rsid w:val="00094D25"/>
    <w:rsid w:val="0009513C"/>
    <w:rsid w:val="00095245"/>
    <w:rsid w:val="00095549"/>
    <w:rsid w:val="00095BB0"/>
    <w:rsid w:val="00095D25"/>
    <w:rsid w:val="00095FE5"/>
    <w:rsid w:val="00096007"/>
    <w:rsid w:val="00096028"/>
    <w:rsid w:val="00096942"/>
    <w:rsid w:val="00097406"/>
    <w:rsid w:val="000974C1"/>
    <w:rsid w:val="00097688"/>
    <w:rsid w:val="000977AA"/>
    <w:rsid w:val="000978E9"/>
    <w:rsid w:val="00097930"/>
    <w:rsid w:val="00097ADB"/>
    <w:rsid w:val="00097AE8"/>
    <w:rsid w:val="00097EB3"/>
    <w:rsid w:val="00097EC2"/>
    <w:rsid w:val="000A002B"/>
    <w:rsid w:val="000A00B8"/>
    <w:rsid w:val="000A0147"/>
    <w:rsid w:val="000A0347"/>
    <w:rsid w:val="000A0865"/>
    <w:rsid w:val="000A0D97"/>
    <w:rsid w:val="000A10A6"/>
    <w:rsid w:val="000A10F8"/>
    <w:rsid w:val="000A11C5"/>
    <w:rsid w:val="000A15FD"/>
    <w:rsid w:val="000A1929"/>
    <w:rsid w:val="000A1954"/>
    <w:rsid w:val="000A1ACE"/>
    <w:rsid w:val="000A1E1E"/>
    <w:rsid w:val="000A1EE2"/>
    <w:rsid w:val="000A1F5B"/>
    <w:rsid w:val="000A1FA1"/>
    <w:rsid w:val="000A2149"/>
    <w:rsid w:val="000A2369"/>
    <w:rsid w:val="000A2559"/>
    <w:rsid w:val="000A27DE"/>
    <w:rsid w:val="000A2889"/>
    <w:rsid w:val="000A28CD"/>
    <w:rsid w:val="000A2EC6"/>
    <w:rsid w:val="000A2F99"/>
    <w:rsid w:val="000A3254"/>
    <w:rsid w:val="000A325B"/>
    <w:rsid w:val="000A32B7"/>
    <w:rsid w:val="000A32C8"/>
    <w:rsid w:val="000A33AC"/>
    <w:rsid w:val="000A33AD"/>
    <w:rsid w:val="000A33E8"/>
    <w:rsid w:val="000A3785"/>
    <w:rsid w:val="000A381C"/>
    <w:rsid w:val="000A391C"/>
    <w:rsid w:val="000A3B3D"/>
    <w:rsid w:val="000A3CC2"/>
    <w:rsid w:val="000A4223"/>
    <w:rsid w:val="000A42A2"/>
    <w:rsid w:val="000A441C"/>
    <w:rsid w:val="000A4679"/>
    <w:rsid w:val="000A4706"/>
    <w:rsid w:val="000A4C69"/>
    <w:rsid w:val="000A4C6E"/>
    <w:rsid w:val="000A4D4D"/>
    <w:rsid w:val="000A4E1D"/>
    <w:rsid w:val="000A517E"/>
    <w:rsid w:val="000A52C1"/>
    <w:rsid w:val="000A5416"/>
    <w:rsid w:val="000A56BD"/>
    <w:rsid w:val="000A56EC"/>
    <w:rsid w:val="000A5917"/>
    <w:rsid w:val="000A5BB9"/>
    <w:rsid w:val="000A5BCA"/>
    <w:rsid w:val="000A5D0C"/>
    <w:rsid w:val="000A63BE"/>
    <w:rsid w:val="000A655E"/>
    <w:rsid w:val="000A6673"/>
    <w:rsid w:val="000A6868"/>
    <w:rsid w:val="000A703A"/>
    <w:rsid w:val="000A74CE"/>
    <w:rsid w:val="000A7518"/>
    <w:rsid w:val="000A76AE"/>
    <w:rsid w:val="000A79CC"/>
    <w:rsid w:val="000A7B53"/>
    <w:rsid w:val="000A7F63"/>
    <w:rsid w:val="000B0034"/>
    <w:rsid w:val="000B0309"/>
    <w:rsid w:val="000B05FC"/>
    <w:rsid w:val="000B082F"/>
    <w:rsid w:val="000B0FDA"/>
    <w:rsid w:val="000B1502"/>
    <w:rsid w:val="000B166C"/>
    <w:rsid w:val="000B1856"/>
    <w:rsid w:val="000B1869"/>
    <w:rsid w:val="000B1AA5"/>
    <w:rsid w:val="000B1C95"/>
    <w:rsid w:val="000B1D82"/>
    <w:rsid w:val="000B21CD"/>
    <w:rsid w:val="000B2660"/>
    <w:rsid w:val="000B29F8"/>
    <w:rsid w:val="000B2C6C"/>
    <w:rsid w:val="000B3149"/>
    <w:rsid w:val="000B3390"/>
    <w:rsid w:val="000B3530"/>
    <w:rsid w:val="000B3B73"/>
    <w:rsid w:val="000B3C05"/>
    <w:rsid w:val="000B3CB5"/>
    <w:rsid w:val="000B3FDA"/>
    <w:rsid w:val="000B4195"/>
    <w:rsid w:val="000B4309"/>
    <w:rsid w:val="000B4454"/>
    <w:rsid w:val="000B4A22"/>
    <w:rsid w:val="000B4AB9"/>
    <w:rsid w:val="000B4C36"/>
    <w:rsid w:val="000B4C59"/>
    <w:rsid w:val="000B4DD7"/>
    <w:rsid w:val="000B4EDF"/>
    <w:rsid w:val="000B507E"/>
    <w:rsid w:val="000B522C"/>
    <w:rsid w:val="000B52BB"/>
    <w:rsid w:val="000B538E"/>
    <w:rsid w:val="000B54FA"/>
    <w:rsid w:val="000B55B4"/>
    <w:rsid w:val="000B55F1"/>
    <w:rsid w:val="000B5668"/>
    <w:rsid w:val="000B581E"/>
    <w:rsid w:val="000B5CFC"/>
    <w:rsid w:val="000B5FBB"/>
    <w:rsid w:val="000B605B"/>
    <w:rsid w:val="000B6292"/>
    <w:rsid w:val="000B6293"/>
    <w:rsid w:val="000B66BB"/>
    <w:rsid w:val="000B674A"/>
    <w:rsid w:val="000B6782"/>
    <w:rsid w:val="000B6FDB"/>
    <w:rsid w:val="000B71ED"/>
    <w:rsid w:val="000B7298"/>
    <w:rsid w:val="000B72E3"/>
    <w:rsid w:val="000B755A"/>
    <w:rsid w:val="000B75C1"/>
    <w:rsid w:val="000B7934"/>
    <w:rsid w:val="000B7DE5"/>
    <w:rsid w:val="000B7E4B"/>
    <w:rsid w:val="000C0073"/>
    <w:rsid w:val="000C0273"/>
    <w:rsid w:val="000C0311"/>
    <w:rsid w:val="000C0398"/>
    <w:rsid w:val="000C05D0"/>
    <w:rsid w:val="000C06B8"/>
    <w:rsid w:val="000C0D5A"/>
    <w:rsid w:val="000C118A"/>
    <w:rsid w:val="000C14EE"/>
    <w:rsid w:val="000C1997"/>
    <w:rsid w:val="000C1F20"/>
    <w:rsid w:val="000C22E9"/>
    <w:rsid w:val="000C24DF"/>
    <w:rsid w:val="000C26D1"/>
    <w:rsid w:val="000C2769"/>
    <w:rsid w:val="000C2BD5"/>
    <w:rsid w:val="000C2C3C"/>
    <w:rsid w:val="000C339F"/>
    <w:rsid w:val="000C3538"/>
    <w:rsid w:val="000C3746"/>
    <w:rsid w:val="000C3931"/>
    <w:rsid w:val="000C3967"/>
    <w:rsid w:val="000C3A7E"/>
    <w:rsid w:val="000C3BF1"/>
    <w:rsid w:val="000C453D"/>
    <w:rsid w:val="000C4680"/>
    <w:rsid w:val="000C4829"/>
    <w:rsid w:val="000C483F"/>
    <w:rsid w:val="000C4919"/>
    <w:rsid w:val="000C49F2"/>
    <w:rsid w:val="000C4A55"/>
    <w:rsid w:val="000C4A91"/>
    <w:rsid w:val="000C500C"/>
    <w:rsid w:val="000C5117"/>
    <w:rsid w:val="000C536B"/>
    <w:rsid w:val="000C553E"/>
    <w:rsid w:val="000C5716"/>
    <w:rsid w:val="000C57DD"/>
    <w:rsid w:val="000C5931"/>
    <w:rsid w:val="000C5B82"/>
    <w:rsid w:val="000C5C2B"/>
    <w:rsid w:val="000C65F7"/>
    <w:rsid w:val="000C6649"/>
    <w:rsid w:val="000C6686"/>
    <w:rsid w:val="000C6807"/>
    <w:rsid w:val="000C6839"/>
    <w:rsid w:val="000C68A0"/>
    <w:rsid w:val="000C6FE4"/>
    <w:rsid w:val="000C70AB"/>
    <w:rsid w:val="000C70BE"/>
    <w:rsid w:val="000C7288"/>
    <w:rsid w:val="000C7499"/>
    <w:rsid w:val="000C75AB"/>
    <w:rsid w:val="000C796F"/>
    <w:rsid w:val="000C7A18"/>
    <w:rsid w:val="000C7B0C"/>
    <w:rsid w:val="000C7D72"/>
    <w:rsid w:val="000D02C6"/>
    <w:rsid w:val="000D0467"/>
    <w:rsid w:val="000D05C0"/>
    <w:rsid w:val="000D0844"/>
    <w:rsid w:val="000D0B38"/>
    <w:rsid w:val="000D0C0E"/>
    <w:rsid w:val="000D0F9F"/>
    <w:rsid w:val="000D1132"/>
    <w:rsid w:val="000D1234"/>
    <w:rsid w:val="000D1F93"/>
    <w:rsid w:val="000D215C"/>
    <w:rsid w:val="000D23E4"/>
    <w:rsid w:val="000D29E3"/>
    <w:rsid w:val="000D2E28"/>
    <w:rsid w:val="000D2F66"/>
    <w:rsid w:val="000D3107"/>
    <w:rsid w:val="000D32E2"/>
    <w:rsid w:val="000D331C"/>
    <w:rsid w:val="000D3522"/>
    <w:rsid w:val="000D3682"/>
    <w:rsid w:val="000D38CA"/>
    <w:rsid w:val="000D396C"/>
    <w:rsid w:val="000D3A38"/>
    <w:rsid w:val="000D3BD0"/>
    <w:rsid w:val="000D45A5"/>
    <w:rsid w:val="000D485B"/>
    <w:rsid w:val="000D4924"/>
    <w:rsid w:val="000D5255"/>
    <w:rsid w:val="000D5402"/>
    <w:rsid w:val="000D57EA"/>
    <w:rsid w:val="000D57EB"/>
    <w:rsid w:val="000D58E8"/>
    <w:rsid w:val="000D5ACF"/>
    <w:rsid w:val="000D66EA"/>
    <w:rsid w:val="000D6BC2"/>
    <w:rsid w:val="000D6DB7"/>
    <w:rsid w:val="000D6E91"/>
    <w:rsid w:val="000D6F46"/>
    <w:rsid w:val="000D730D"/>
    <w:rsid w:val="000D7351"/>
    <w:rsid w:val="000D777C"/>
    <w:rsid w:val="000D77BA"/>
    <w:rsid w:val="000D79C4"/>
    <w:rsid w:val="000D7BF5"/>
    <w:rsid w:val="000E01FA"/>
    <w:rsid w:val="000E029D"/>
    <w:rsid w:val="000E044A"/>
    <w:rsid w:val="000E044F"/>
    <w:rsid w:val="000E04CA"/>
    <w:rsid w:val="000E0518"/>
    <w:rsid w:val="000E0589"/>
    <w:rsid w:val="000E08FA"/>
    <w:rsid w:val="000E09F5"/>
    <w:rsid w:val="000E0A76"/>
    <w:rsid w:val="000E0AE0"/>
    <w:rsid w:val="000E0BF3"/>
    <w:rsid w:val="000E0DA9"/>
    <w:rsid w:val="000E18C2"/>
    <w:rsid w:val="000E1A1E"/>
    <w:rsid w:val="000E1C96"/>
    <w:rsid w:val="000E1D5C"/>
    <w:rsid w:val="000E1D6C"/>
    <w:rsid w:val="000E1F1A"/>
    <w:rsid w:val="000E2069"/>
    <w:rsid w:val="000E21C4"/>
    <w:rsid w:val="000E2326"/>
    <w:rsid w:val="000E245A"/>
    <w:rsid w:val="000E251D"/>
    <w:rsid w:val="000E2E03"/>
    <w:rsid w:val="000E2EB9"/>
    <w:rsid w:val="000E2FD3"/>
    <w:rsid w:val="000E30CB"/>
    <w:rsid w:val="000E3776"/>
    <w:rsid w:val="000E38C4"/>
    <w:rsid w:val="000E407A"/>
    <w:rsid w:val="000E40A4"/>
    <w:rsid w:val="000E4185"/>
    <w:rsid w:val="000E41B0"/>
    <w:rsid w:val="000E439C"/>
    <w:rsid w:val="000E43F5"/>
    <w:rsid w:val="000E4665"/>
    <w:rsid w:val="000E4735"/>
    <w:rsid w:val="000E499B"/>
    <w:rsid w:val="000E49DE"/>
    <w:rsid w:val="000E4C3C"/>
    <w:rsid w:val="000E541E"/>
    <w:rsid w:val="000E5430"/>
    <w:rsid w:val="000E566D"/>
    <w:rsid w:val="000E588E"/>
    <w:rsid w:val="000E5A34"/>
    <w:rsid w:val="000E5D5F"/>
    <w:rsid w:val="000E6359"/>
    <w:rsid w:val="000E65F8"/>
    <w:rsid w:val="000E6657"/>
    <w:rsid w:val="000E6C6C"/>
    <w:rsid w:val="000E7304"/>
    <w:rsid w:val="000E7A8D"/>
    <w:rsid w:val="000F09E2"/>
    <w:rsid w:val="000F0BD0"/>
    <w:rsid w:val="000F0D53"/>
    <w:rsid w:val="000F0D92"/>
    <w:rsid w:val="000F0EF2"/>
    <w:rsid w:val="000F1123"/>
    <w:rsid w:val="000F1190"/>
    <w:rsid w:val="000F12F7"/>
    <w:rsid w:val="000F1733"/>
    <w:rsid w:val="000F1962"/>
    <w:rsid w:val="000F196B"/>
    <w:rsid w:val="000F1A67"/>
    <w:rsid w:val="000F1B5B"/>
    <w:rsid w:val="000F1B6A"/>
    <w:rsid w:val="000F1CA8"/>
    <w:rsid w:val="000F1F20"/>
    <w:rsid w:val="000F219E"/>
    <w:rsid w:val="000F2286"/>
    <w:rsid w:val="000F2367"/>
    <w:rsid w:val="000F24F5"/>
    <w:rsid w:val="000F3078"/>
    <w:rsid w:val="000F31BA"/>
    <w:rsid w:val="000F343C"/>
    <w:rsid w:val="000F3552"/>
    <w:rsid w:val="000F37DB"/>
    <w:rsid w:val="000F3AB3"/>
    <w:rsid w:val="000F3AC3"/>
    <w:rsid w:val="000F3BED"/>
    <w:rsid w:val="000F3C59"/>
    <w:rsid w:val="000F4189"/>
    <w:rsid w:val="000F479F"/>
    <w:rsid w:val="000F4859"/>
    <w:rsid w:val="000F4A5F"/>
    <w:rsid w:val="000F4B34"/>
    <w:rsid w:val="000F4C76"/>
    <w:rsid w:val="000F4C8C"/>
    <w:rsid w:val="000F4DC8"/>
    <w:rsid w:val="000F4E74"/>
    <w:rsid w:val="000F501C"/>
    <w:rsid w:val="000F506E"/>
    <w:rsid w:val="000F561B"/>
    <w:rsid w:val="000F5653"/>
    <w:rsid w:val="000F5894"/>
    <w:rsid w:val="000F5920"/>
    <w:rsid w:val="000F5C02"/>
    <w:rsid w:val="000F5DD2"/>
    <w:rsid w:val="000F5FF9"/>
    <w:rsid w:val="000F609D"/>
    <w:rsid w:val="000F6214"/>
    <w:rsid w:val="000F6242"/>
    <w:rsid w:val="000F6253"/>
    <w:rsid w:val="000F63A5"/>
    <w:rsid w:val="000F63A6"/>
    <w:rsid w:val="000F68C9"/>
    <w:rsid w:val="000F6B49"/>
    <w:rsid w:val="000F6C0E"/>
    <w:rsid w:val="000F6D2B"/>
    <w:rsid w:val="000F6D58"/>
    <w:rsid w:val="000F6F43"/>
    <w:rsid w:val="000F7551"/>
    <w:rsid w:val="000F76D0"/>
    <w:rsid w:val="000F7A2E"/>
    <w:rsid w:val="0010008E"/>
    <w:rsid w:val="001001C5"/>
    <w:rsid w:val="0010021D"/>
    <w:rsid w:val="00100305"/>
    <w:rsid w:val="0010037F"/>
    <w:rsid w:val="0010052B"/>
    <w:rsid w:val="0010084F"/>
    <w:rsid w:val="00100B9A"/>
    <w:rsid w:val="00100C62"/>
    <w:rsid w:val="00100DE8"/>
    <w:rsid w:val="00100F4A"/>
    <w:rsid w:val="0010131E"/>
    <w:rsid w:val="00101427"/>
    <w:rsid w:val="00101541"/>
    <w:rsid w:val="0010158B"/>
    <w:rsid w:val="00101626"/>
    <w:rsid w:val="00101735"/>
    <w:rsid w:val="001017FD"/>
    <w:rsid w:val="00101AD4"/>
    <w:rsid w:val="00101C18"/>
    <w:rsid w:val="00101F49"/>
    <w:rsid w:val="0010200E"/>
    <w:rsid w:val="00102090"/>
    <w:rsid w:val="0010252D"/>
    <w:rsid w:val="00102622"/>
    <w:rsid w:val="001027E2"/>
    <w:rsid w:val="00102B3A"/>
    <w:rsid w:val="001032D8"/>
    <w:rsid w:val="00103840"/>
    <w:rsid w:val="00103B84"/>
    <w:rsid w:val="00103D75"/>
    <w:rsid w:val="00104818"/>
    <w:rsid w:val="00104A1E"/>
    <w:rsid w:val="00104A53"/>
    <w:rsid w:val="00104B28"/>
    <w:rsid w:val="00104C36"/>
    <w:rsid w:val="00104CBB"/>
    <w:rsid w:val="00104CCF"/>
    <w:rsid w:val="00104D62"/>
    <w:rsid w:val="00104E39"/>
    <w:rsid w:val="00105038"/>
    <w:rsid w:val="001056DA"/>
    <w:rsid w:val="0010598A"/>
    <w:rsid w:val="00105BB8"/>
    <w:rsid w:val="00105EF9"/>
    <w:rsid w:val="00106041"/>
    <w:rsid w:val="00106162"/>
    <w:rsid w:val="00106542"/>
    <w:rsid w:val="001065F0"/>
    <w:rsid w:val="00106621"/>
    <w:rsid w:val="001067C8"/>
    <w:rsid w:val="00106819"/>
    <w:rsid w:val="0010688D"/>
    <w:rsid w:val="00106A84"/>
    <w:rsid w:val="00106DC5"/>
    <w:rsid w:val="00106F49"/>
    <w:rsid w:val="001071E7"/>
    <w:rsid w:val="0010741E"/>
    <w:rsid w:val="001077BC"/>
    <w:rsid w:val="0010787C"/>
    <w:rsid w:val="00107953"/>
    <w:rsid w:val="00107A79"/>
    <w:rsid w:val="00107F3F"/>
    <w:rsid w:val="00110661"/>
    <w:rsid w:val="0011087C"/>
    <w:rsid w:val="0011140B"/>
    <w:rsid w:val="0011162F"/>
    <w:rsid w:val="00111963"/>
    <w:rsid w:val="00111BA4"/>
    <w:rsid w:val="00111F71"/>
    <w:rsid w:val="00111FF0"/>
    <w:rsid w:val="00112269"/>
    <w:rsid w:val="00112588"/>
    <w:rsid w:val="00112812"/>
    <w:rsid w:val="0011281A"/>
    <w:rsid w:val="00112863"/>
    <w:rsid w:val="00112CEA"/>
    <w:rsid w:val="00113A51"/>
    <w:rsid w:val="00113CB2"/>
    <w:rsid w:val="001141AC"/>
    <w:rsid w:val="001144E7"/>
    <w:rsid w:val="00114C01"/>
    <w:rsid w:val="00114D62"/>
    <w:rsid w:val="00114E9E"/>
    <w:rsid w:val="00115663"/>
    <w:rsid w:val="00115A82"/>
    <w:rsid w:val="00115FD6"/>
    <w:rsid w:val="001160AE"/>
    <w:rsid w:val="00116490"/>
    <w:rsid w:val="001169FD"/>
    <w:rsid w:val="00116C10"/>
    <w:rsid w:val="00116D58"/>
    <w:rsid w:val="00116E6C"/>
    <w:rsid w:val="00117228"/>
    <w:rsid w:val="001172B4"/>
    <w:rsid w:val="001174EF"/>
    <w:rsid w:val="00117971"/>
    <w:rsid w:val="00117D76"/>
    <w:rsid w:val="00117D90"/>
    <w:rsid w:val="00117EDF"/>
    <w:rsid w:val="00117FE3"/>
    <w:rsid w:val="0012019B"/>
    <w:rsid w:val="0012022D"/>
    <w:rsid w:val="001205D1"/>
    <w:rsid w:val="001211E5"/>
    <w:rsid w:val="00121214"/>
    <w:rsid w:val="001215B5"/>
    <w:rsid w:val="00121633"/>
    <w:rsid w:val="0012165D"/>
    <w:rsid w:val="0012195D"/>
    <w:rsid w:val="00121DFB"/>
    <w:rsid w:val="00121EA0"/>
    <w:rsid w:val="001221A8"/>
    <w:rsid w:val="001221D1"/>
    <w:rsid w:val="00122A83"/>
    <w:rsid w:val="00122CBF"/>
    <w:rsid w:val="00122CE0"/>
    <w:rsid w:val="00123038"/>
    <w:rsid w:val="00123294"/>
    <w:rsid w:val="001233F6"/>
    <w:rsid w:val="0012351B"/>
    <w:rsid w:val="001235CE"/>
    <w:rsid w:val="00123F16"/>
    <w:rsid w:val="001241CE"/>
    <w:rsid w:val="0012437F"/>
    <w:rsid w:val="00124575"/>
    <w:rsid w:val="00124786"/>
    <w:rsid w:val="00124C18"/>
    <w:rsid w:val="00124F73"/>
    <w:rsid w:val="00125016"/>
    <w:rsid w:val="0012501D"/>
    <w:rsid w:val="00125268"/>
    <w:rsid w:val="001255EE"/>
    <w:rsid w:val="00125668"/>
    <w:rsid w:val="0012568F"/>
    <w:rsid w:val="0012583D"/>
    <w:rsid w:val="00125A71"/>
    <w:rsid w:val="00125C3E"/>
    <w:rsid w:val="00125C42"/>
    <w:rsid w:val="00125DFD"/>
    <w:rsid w:val="00125E93"/>
    <w:rsid w:val="00125F79"/>
    <w:rsid w:val="00126296"/>
    <w:rsid w:val="00126523"/>
    <w:rsid w:val="001266B5"/>
    <w:rsid w:val="0012680C"/>
    <w:rsid w:val="00126885"/>
    <w:rsid w:val="00126C6B"/>
    <w:rsid w:val="00126CD8"/>
    <w:rsid w:val="00126F9E"/>
    <w:rsid w:val="00127006"/>
    <w:rsid w:val="00127128"/>
    <w:rsid w:val="00127194"/>
    <w:rsid w:val="001271B5"/>
    <w:rsid w:val="00127534"/>
    <w:rsid w:val="00127573"/>
    <w:rsid w:val="0012764B"/>
    <w:rsid w:val="0012791F"/>
    <w:rsid w:val="001279CC"/>
    <w:rsid w:val="00127CD8"/>
    <w:rsid w:val="00127DE5"/>
    <w:rsid w:val="00130229"/>
    <w:rsid w:val="00130298"/>
    <w:rsid w:val="001305BD"/>
    <w:rsid w:val="00130912"/>
    <w:rsid w:val="00131108"/>
    <w:rsid w:val="00131821"/>
    <w:rsid w:val="001318A1"/>
    <w:rsid w:val="001318D5"/>
    <w:rsid w:val="00131B5D"/>
    <w:rsid w:val="00131D27"/>
    <w:rsid w:val="00131DA9"/>
    <w:rsid w:val="00132627"/>
    <w:rsid w:val="001326B1"/>
    <w:rsid w:val="001326E1"/>
    <w:rsid w:val="00132997"/>
    <w:rsid w:val="00132B0B"/>
    <w:rsid w:val="00132FA5"/>
    <w:rsid w:val="0013313B"/>
    <w:rsid w:val="00133330"/>
    <w:rsid w:val="0013389D"/>
    <w:rsid w:val="00133C78"/>
    <w:rsid w:val="0013400B"/>
    <w:rsid w:val="001340BF"/>
    <w:rsid w:val="001347FB"/>
    <w:rsid w:val="00134927"/>
    <w:rsid w:val="00134A1E"/>
    <w:rsid w:val="00134D47"/>
    <w:rsid w:val="00134DE4"/>
    <w:rsid w:val="00135027"/>
    <w:rsid w:val="00135394"/>
    <w:rsid w:val="001355D8"/>
    <w:rsid w:val="0013585B"/>
    <w:rsid w:val="00135A19"/>
    <w:rsid w:val="00135EA0"/>
    <w:rsid w:val="00135EDF"/>
    <w:rsid w:val="0013604A"/>
    <w:rsid w:val="001365AA"/>
    <w:rsid w:val="0013671D"/>
    <w:rsid w:val="00136D1E"/>
    <w:rsid w:val="00136E50"/>
    <w:rsid w:val="00137020"/>
    <w:rsid w:val="001370E3"/>
    <w:rsid w:val="001372E0"/>
    <w:rsid w:val="00137347"/>
    <w:rsid w:val="0013741B"/>
    <w:rsid w:val="001375AD"/>
    <w:rsid w:val="001375BD"/>
    <w:rsid w:val="00137696"/>
    <w:rsid w:val="001377F0"/>
    <w:rsid w:val="0013794D"/>
    <w:rsid w:val="00137CEA"/>
    <w:rsid w:val="00137D1A"/>
    <w:rsid w:val="00137D7A"/>
    <w:rsid w:val="00137E34"/>
    <w:rsid w:val="00137ED5"/>
    <w:rsid w:val="00137FC2"/>
    <w:rsid w:val="00137FD9"/>
    <w:rsid w:val="0014009C"/>
    <w:rsid w:val="001402BB"/>
    <w:rsid w:val="001406E8"/>
    <w:rsid w:val="00140A52"/>
    <w:rsid w:val="00140A93"/>
    <w:rsid w:val="00140BC9"/>
    <w:rsid w:val="00140D11"/>
    <w:rsid w:val="00140E38"/>
    <w:rsid w:val="00140ED4"/>
    <w:rsid w:val="00141291"/>
    <w:rsid w:val="0014140A"/>
    <w:rsid w:val="00141463"/>
    <w:rsid w:val="00141474"/>
    <w:rsid w:val="001418C2"/>
    <w:rsid w:val="00141E8E"/>
    <w:rsid w:val="00141F01"/>
    <w:rsid w:val="00142031"/>
    <w:rsid w:val="0014245A"/>
    <w:rsid w:val="00142738"/>
    <w:rsid w:val="00142850"/>
    <w:rsid w:val="0014294A"/>
    <w:rsid w:val="00142B20"/>
    <w:rsid w:val="001436D4"/>
    <w:rsid w:val="0014370B"/>
    <w:rsid w:val="00143710"/>
    <w:rsid w:val="001438AE"/>
    <w:rsid w:val="00143D00"/>
    <w:rsid w:val="00144103"/>
    <w:rsid w:val="00144306"/>
    <w:rsid w:val="00144E6F"/>
    <w:rsid w:val="00144F03"/>
    <w:rsid w:val="00144F1B"/>
    <w:rsid w:val="00144FEC"/>
    <w:rsid w:val="00145047"/>
    <w:rsid w:val="0014525E"/>
    <w:rsid w:val="0014572E"/>
    <w:rsid w:val="00145766"/>
    <w:rsid w:val="00145AA0"/>
    <w:rsid w:val="00145ABE"/>
    <w:rsid w:val="00145CB7"/>
    <w:rsid w:val="00146081"/>
    <w:rsid w:val="001460B8"/>
    <w:rsid w:val="00146161"/>
    <w:rsid w:val="00146280"/>
    <w:rsid w:val="00146733"/>
    <w:rsid w:val="00146777"/>
    <w:rsid w:val="00146B03"/>
    <w:rsid w:val="00146B1A"/>
    <w:rsid w:val="00146FF6"/>
    <w:rsid w:val="00147262"/>
    <w:rsid w:val="001500FC"/>
    <w:rsid w:val="0015042D"/>
    <w:rsid w:val="001504D3"/>
    <w:rsid w:val="001506E0"/>
    <w:rsid w:val="00150775"/>
    <w:rsid w:val="0015101A"/>
    <w:rsid w:val="00151197"/>
    <w:rsid w:val="001511F4"/>
    <w:rsid w:val="001512A2"/>
    <w:rsid w:val="00151E45"/>
    <w:rsid w:val="00152B92"/>
    <w:rsid w:val="00152BE3"/>
    <w:rsid w:val="00152EF5"/>
    <w:rsid w:val="0015327D"/>
    <w:rsid w:val="00153376"/>
    <w:rsid w:val="001533AC"/>
    <w:rsid w:val="001533E9"/>
    <w:rsid w:val="00153581"/>
    <w:rsid w:val="0015358E"/>
    <w:rsid w:val="001536EB"/>
    <w:rsid w:val="001538E2"/>
    <w:rsid w:val="0015398C"/>
    <w:rsid w:val="00153CD9"/>
    <w:rsid w:val="00153DA0"/>
    <w:rsid w:val="0015447B"/>
    <w:rsid w:val="00154C32"/>
    <w:rsid w:val="00154D80"/>
    <w:rsid w:val="00154E85"/>
    <w:rsid w:val="00154F39"/>
    <w:rsid w:val="001554BD"/>
    <w:rsid w:val="0015555D"/>
    <w:rsid w:val="0015556F"/>
    <w:rsid w:val="001556B2"/>
    <w:rsid w:val="001556E7"/>
    <w:rsid w:val="00155CFE"/>
    <w:rsid w:val="00155DBF"/>
    <w:rsid w:val="001562BC"/>
    <w:rsid w:val="001565C6"/>
    <w:rsid w:val="0015686E"/>
    <w:rsid w:val="00156958"/>
    <w:rsid w:val="00157388"/>
    <w:rsid w:val="001573D8"/>
    <w:rsid w:val="001576CA"/>
    <w:rsid w:val="001578BF"/>
    <w:rsid w:val="001578DA"/>
    <w:rsid w:val="00157B9A"/>
    <w:rsid w:val="00157DC0"/>
    <w:rsid w:val="00157EEB"/>
    <w:rsid w:val="0016006F"/>
    <w:rsid w:val="00160528"/>
    <w:rsid w:val="001605EB"/>
    <w:rsid w:val="0016078B"/>
    <w:rsid w:val="00160BDD"/>
    <w:rsid w:val="00160EA9"/>
    <w:rsid w:val="00160F0D"/>
    <w:rsid w:val="001613E5"/>
    <w:rsid w:val="001613FE"/>
    <w:rsid w:val="001614EB"/>
    <w:rsid w:val="001615A1"/>
    <w:rsid w:val="0016162A"/>
    <w:rsid w:val="00161B61"/>
    <w:rsid w:val="001622B9"/>
    <w:rsid w:val="00162490"/>
    <w:rsid w:val="00162685"/>
    <w:rsid w:val="0016278B"/>
    <w:rsid w:val="001627AA"/>
    <w:rsid w:val="001628DD"/>
    <w:rsid w:val="00162CE8"/>
    <w:rsid w:val="00162E2B"/>
    <w:rsid w:val="00163067"/>
    <w:rsid w:val="00163633"/>
    <w:rsid w:val="00163945"/>
    <w:rsid w:val="00163D08"/>
    <w:rsid w:val="00163D80"/>
    <w:rsid w:val="001643D3"/>
    <w:rsid w:val="001643DD"/>
    <w:rsid w:val="00164820"/>
    <w:rsid w:val="00164BF2"/>
    <w:rsid w:val="00164E92"/>
    <w:rsid w:val="00165450"/>
    <w:rsid w:val="001656CB"/>
    <w:rsid w:val="001656ED"/>
    <w:rsid w:val="0016590E"/>
    <w:rsid w:val="00165968"/>
    <w:rsid w:val="001659A3"/>
    <w:rsid w:val="001661B3"/>
    <w:rsid w:val="00166282"/>
    <w:rsid w:val="00166628"/>
    <w:rsid w:val="00166EA6"/>
    <w:rsid w:val="00167011"/>
    <w:rsid w:val="0016715E"/>
    <w:rsid w:val="00167531"/>
    <w:rsid w:val="001675FE"/>
    <w:rsid w:val="001676C4"/>
    <w:rsid w:val="0016776D"/>
    <w:rsid w:val="00167E1C"/>
    <w:rsid w:val="00167ED6"/>
    <w:rsid w:val="001704AC"/>
    <w:rsid w:val="00170687"/>
    <w:rsid w:val="00170A8B"/>
    <w:rsid w:val="00170B5A"/>
    <w:rsid w:val="00170D64"/>
    <w:rsid w:val="00170E39"/>
    <w:rsid w:val="0017111B"/>
    <w:rsid w:val="001712A4"/>
    <w:rsid w:val="00171357"/>
    <w:rsid w:val="0017135A"/>
    <w:rsid w:val="00171590"/>
    <w:rsid w:val="00171BBF"/>
    <w:rsid w:val="00171BE6"/>
    <w:rsid w:val="00171D6B"/>
    <w:rsid w:val="0017219B"/>
    <w:rsid w:val="0017237B"/>
    <w:rsid w:val="001727C5"/>
    <w:rsid w:val="00172A76"/>
    <w:rsid w:val="00172DD1"/>
    <w:rsid w:val="00172E25"/>
    <w:rsid w:val="001739D3"/>
    <w:rsid w:val="00173F69"/>
    <w:rsid w:val="00174037"/>
    <w:rsid w:val="00174490"/>
    <w:rsid w:val="0017470A"/>
    <w:rsid w:val="00174EFA"/>
    <w:rsid w:val="001750C3"/>
    <w:rsid w:val="0017514C"/>
    <w:rsid w:val="001751CC"/>
    <w:rsid w:val="0017521E"/>
    <w:rsid w:val="001752A1"/>
    <w:rsid w:val="0017539C"/>
    <w:rsid w:val="00175448"/>
    <w:rsid w:val="00175540"/>
    <w:rsid w:val="00175551"/>
    <w:rsid w:val="001756C3"/>
    <w:rsid w:val="0017596A"/>
    <w:rsid w:val="00175984"/>
    <w:rsid w:val="00175B82"/>
    <w:rsid w:val="00175FE9"/>
    <w:rsid w:val="00176342"/>
    <w:rsid w:val="00176666"/>
    <w:rsid w:val="001766F0"/>
    <w:rsid w:val="00176BF8"/>
    <w:rsid w:val="001772D6"/>
    <w:rsid w:val="001773ED"/>
    <w:rsid w:val="00177B79"/>
    <w:rsid w:val="00177CDB"/>
    <w:rsid w:val="001800DC"/>
    <w:rsid w:val="0018010A"/>
    <w:rsid w:val="00180403"/>
    <w:rsid w:val="001804C0"/>
    <w:rsid w:val="00180548"/>
    <w:rsid w:val="001806BD"/>
    <w:rsid w:val="00181048"/>
    <w:rsid w:val="00181152"/>
    <w:rsid w:val="001811B5"/>
    <w:rsid w:val="0018134C"/>
    <w:rsid w:val="001817B8"/>
    <w:rsid w:val="00181A5E"/>
    <w:rsid w:val="00181DF9"/>
    <w:rsid w:val="00181FC5"/>
    <w:rsid w:val="001826D3"/>
    <w:rsid w:val="00182B6C"/>
    <w:rsid w:val="00182CEF"/>
    <w:rsid w:val="00183153"/>
    <w:rsid w:val="001834F0"/>
    <w:rsid w:val="00183566"/>
    <w:rsid w:val="001835D6"/>
    <w:rsid w:val="001836C6"/>
    <w:rsid w:val="001839CB"/>
    <w:rsid w:val="00183B33"/>
    <w:rsid w:val="00183DE2"/>
    <w:rsid w:val="00183E24"/>
    <w:rsid w:val="00184043"/>
    <w:rsid w:val="00184150"/>
    <w:rsid w:val="001841AD"/>
    <w:rsid w:val="00184205"/>
    <w:rsid w:val="001842B0"/>
    <w:rsid w:val="00184402"/>
    <w:rsid w:val="0018451B"/>
    <w:rsid w:val="001845E9"/>
    <w:rsid w:val="001846AE"/>
    <w:rsid w:val="00184718"/>
    <w:rsid w:val="00184AB5"/>
    <w:rsid w:val="00184B2B"/>
    <w:rsid w:val="00184BAC"/>
    <w:rsid w:val="00184BDB"/>
    <w:rsid w:val="00184C7C"/>
    <w:rsid w:val="00185678"/>
    <w:rsid w:val="001857DD"/>
    <w:rsid w:val="00185DD0"/>
    <w:rsid w:val="00185EAF"/>
    <w:rsid w:val="00185FBA"/>
    <w:rsid w:val="001861E8"/>
    <w:rsid w:val="001863EC"/>
    <w:rsid w:val="00186BBA"/>
    <w:rsid w:val="00187178"/>
    <w:rsid w:val="0018736A"/>
    <w:rsid w:val="00187B5C"/>
    <w:rsid w:val="00187F6B"/>
    <w:rsid w:val="001901A5"/>
    <w:rsid w:val="001902BD"/>
    <w:rsid w:val="00190357"/>
    <w:rsid w:val="00190975"/>
    <w:rsid w:val="00190A07"/>
    <w:rsid w:val="00190B48"/>
    <w:rsid w:val="0019117D"/>
    <w:rsid w:val="00191D34"/>
    <w:rsid w:val="00191DA6"/>
    <w:rsid w:val="0019202D"/>
    <w:rsid w:val="00192728"/>
    <w:rsid w:val="0019283D"/>
    <w:rsid w:val="001929B1"/>
    <w:rsid w:val="00192A24"/>
    <w:rsid w:val="00192D75"/>
    <w:rsid w:val="00192FD2"/>
    <w:rsid w:val="001931C1"/>
    <w:rsid w:val="0019325A"/>
    <w:rsid w:val="00193271"/>
    <w:rsid w:val="001934E5"/>
    <w:rsid w:val="0019367A"/>
    <w:rsid w:val="00193B81"/>
    <w:rsid w:val="00193D7C"/>
    <w:rsid w:val="00193E90"/>
    <w:rsid w:val="00193F2A"/>
    <w:rsid w:val="00194051"/>
    <w:rsid w:val="00194277"/>
    <w:rsid w:val="001942E3"/>
    <w:rsid w:val="00194391"/>
    <w:rsid w:val="001943A3"/>
    <w:rsid w:val="001945FC"/>
    <w:rsid w:val="00194940"/>
    <w:rsid w:val="00194AA5"/>
    <w:rsid w:val="00194B65"/>
    <w:rsid w:val="00194CEB"/>
    <w:rsid w:val="00194F06"/>
    <w:rsid w:val="001951AF"/>
    <w:rsid w:val="001955EC"/>
    <w:rsid w:val="001956F4"/>
    <w:rsid w:val="00195B09"/>
    <w:rsid w:val="00195B33"/>
    <w:rsid w:val="00195BCE"/>
    <w:rsid w:val="00195C15"/>
    <w:rsid w:val="00196199"/>
    <w:rsid w:val="001964B2"/>
    <w:rsid w:val="001964BE"/>
    <w:rsid w:val="00196529"/>
    <w:rsid w:val="001972D8"/>
    <w:rsid w:val="0019748F"/>
    <w:rsid w:val="00197901"/>
    <w:rsid w:val="0019798C"/>
    <w:rsid w:val="00197A56"/>
    <w:rsid w:val="00197E83"/>
    <w:rsid w:val="00197EE6"/>
    <w:rsid w:val="00197FB0"/>
    <w:rsid w:val="001A0047"/>
    <w:rsid w:val="001A00D9"/>
    <w:rsid w:val="001A01A9"/>
    <w:rsid w:val="001A02E6"/>
    <w:rsid w:val="001A0305"/>
    <w:rsid w:val="001A06A8"/>
    <w:rsid w:val="001A0828"/>
    <w:rsid w:val="001A0AA4"/>
    <w:rsid w:val="001A0AF9"/>
    <w:rsid w:val="001A0C44"/>
    <w:rsid w:val="001A0CB9"/>
    <w:rsid w:val="001A0F63"/>
    <w:rsid w:val="001A1021"/>
    <w:rsid w:val="001A1183"/>
    <w:rsid w:val="001A1208"/>
    <w:rsid w:val="001A122F"/>
    <w:rsid w:val="001A136D"/>
    <w:rsid w:val="001A1391"/>
    <w:rsid w:val="001A1544"/>
    <w:rsid w:val="001A1E12"/>
    <w:rsid w:val="001A1ECF"/>
    <w:rsid w:val="001A1F54"/>
    <w:rsid w:val="001A204A"/>
    <w:rsid w:val="001A21DD"/>
    <w:rsid w:val="001A2301"/>
    <w:rsid w:val="001A2927"/>
    <w:rsid w:val="001A325D"/>
    <w:rsid w:val="001A33F1"/>
    <w:rsid w:val="001A368E"/>
    <w:rsid w:val="001A3A80"/>
    <w:rsid w:val="001A3B77"/>
    <w:rsid w:val="001A465B"/>
    <w:rsid w:val="001A48C7"/>
    <w:rsid w:val="001A490F"/>
    <w:rsid w:val="001A56C5"/>
    <w:rsid w:val="001A57F8"/>
    <w:rsid w:val="001A5C7D"/>
    <w:rsid w:val="001A5F68"/>
    <w:rsid w:val="001A600B"/>
    <w:rsid w:val="001A6113"/>
    <w:rsid w:val="001A61CB"/>
    <w:rsid w:val="001A649B"/>
    <w:rsid w:val="001A682C"/>
    <w:rsid w:val="001A68C5"/>
    <w:rsid w:val="001A69B4"/>
    <w:rsid w:val="001A6D4D"/>
    <w:rsid w:val="001A6D84"/>
    <w:rsid w:val="001A7E60"/>
    <w:rsid w:val="001A7E67"/>
    <w:rsid w:val="001B0231"/>
    <w:rsid w:val="001B06C6"/>
    <w:rsid w:val="001B0753"/>
    <w:rsid w:val="001B09A8"/>
    <w:rsid w:val="001B0BA5"/>
    <w:rsid w:val="001B1168"/>
    <w:rsid w:val="001B1231"/>
    <w:rsid w:val="001B186E"/>
    <w:rsid w:val="001B19C8"/>
    <w:rsid w:val="001B1CAA"/>
    <w:rsid w:val="001B1CC8"/>
    <w:rsid w:val="001B2031"/>
    <w:rsid w:val="001B20A1"/>
    <w:rsid w:val="001B2536"/>
    <w:rsid w:val="001B30D1"/>
    <w:rsid w:val="001B3732"/>
    <w:rsid w:val="001B382A"/>
    <w:rsid w:val="001B40C4"/>
    <w:rsid w:val="001B4136"/>
    <w:rsid w:val="001B4292"/>
    <w:rsid w:val="001B43CC"/>
    <w:rsid w:val="001B4BE2"/>
    <w:rsid w:val="001B4D1B"/>
    <w:rsid w:val="001B52E8"/>
    <w:rsid w:val="001B55C6"/>
    <w:rsid w:val="001B5606"/>
    <w:rsid w:val="001B56E7"/>
    <w:rsid w:val="001B5C44"/>
    <w:rsid w:val="001B5CA0"/>
    <w:rsid w:val="001B6117"/>
    <w:rsid w:val="001B64F8"/>
    <w:rsid w:val="001B65DA"/>
    <w:rsid w:val="001B681B"/>
    <w:rsid w:val="001B6A9F"/>
    <w:rsid w:val="001B71A5"/>
    <w:rsid w:val="001B720D"/>
    <w:rsid w:val="001B729E"/>
    <w:rsid w:val="001B72B8"/>
    <w:rsid w:val="001B75F8"/>
    <w:rsid w:val="001B7B9A"/>
    <w:rsid w:val="001B7EA2"/>
    <w:rsid w:val="001B7F5E"/>
    <w:rsid w:val="001C0100"/>
    <w:rsid w:val="001C03C6"/>
    <w:rsid w:val="001C07B5"/>
    <w:rsid w:val="001C08BB"/>
    <w:rsid w:val="001C0992"/>
    <w:rsid w:val="001C0A90"/>
    <w:rsid w:val="001C0B1C"/>
    <w:rsid w:val="001C0CAE"/>
    <w:rsid w:val="001C1023"/>
    <w:rsid w:val="001C10F5"/>
    <w:rsid w:val="001C1DCB"/>
    <w:rsid w:val="001C1F50"/>
    <w:rsid w:val="001C1FF9"/>
    <w:rsid w:val="001C20D8"/>
    <w:rsid w:val="001C25FB"/>
    <w:rsid w:val="001C26FB"/>
    <w:rsid w:val="001C289E"/>
    <w:rsid w:val="001C2AB7"/>
    <w:rsid w:val="001C2B8D"/>
    <w:rsid w:val="001C2DF0"/>
    <w:rsid w:val="001C2E87"/>
    <w:rsid w:val="001C329E"/>
    <w:rsid w:val="001C34D6"/>
    <w:rsid w:val="001C3896"/>
    <w:rsid w:val="001C3E24"/>
    <w:rsid w:val="001C40E3"/>
    <w:rsid w:val="001C4583"/>
    <w:rsid w:val="001C45A6"/>
    <w:rsid w:val="001C4A36"/>
    <w:rsid w:val="001C4D06"/>
    <w:rsid w:val="001C5065"/>
    <w:rsid w:val="001C506A"/>
    <w:rsid w:val="001C51D5"/>
    <w:rsid w:val="001C52D4"/>
    <w:rsid w:val="001C573F"/>
    <w:rsid w:val="001C5763"/>
    <w:rsid w:val="001C586D"/>
    <w:rsid w:val="001C5AF1"/>
    <w:rsid w:val="001C5C01"/>
    <w:rsid w:val="001C5D8F"/>
    <w:rsid w:val="001C631A"/>
    <w:rsid w:val="001C6619"/>
    <w:rsid w:val="001C6C9A"/>
    <w:rsid w:val="001C6F8B"/>
    <w:rsid w:val="001C7091"/>
    <w:rsid w:val="001C73CD"/>
    <w:rsid w:val="001C7645"/>
    <w:rsid w:val="001C766E"/>
    <w:rsid w:val="001C770C"/>
    <w:rsid w:val="001C77DA"/>
    <w:rsid w:val="001C7C8E"/>
    <w:rsid w:val="001C7FE1"/>
    <w:rsid w:val="001D0098"/>
    <w:rsid w:val="001D0300"/>
    <w:rsid w:val="001D03F2"/>
    <w:rsid w:val="001D0450"/>
    <w:rsid w:val="001D04E5"/>
    <w:rsid w:val="001D06A6"/>
    <w:rsid w:val="001D06BA"/>
    <w:rsid w:val="001D06DC"/>
    <w:rsid w:val="001D0802"/>
    <w:rsid w:val="001D09D4"/>
    <w:rsid w:val="001D10B4"/>
    <w:rsid w:val="001D17CC"/>
    <w:rsid w:val="001D1B45"/>
    <w:rsid w:val="001D1E6A"/>
    <w:rsid w:val="001D1F40"/>
    <w:rsid w:val="001D2009"/>
    <w:rsid w:val="001D2023"/>
    <w:rsid w:val="001D219B"/>
    <w:rsid w:val="001D257B"/>
    <w:rsid w:val="001D2625"/>
    <w:rsid w:val="001D2A0C"/>
    <w:rsid w:val="001D2ED3"/>
    <w:rsid w:val="001D39C6"/>
    <w:rsid w:val="001D3E49"/>
    <w:rsid w:val="001D3E5A"/>
    <w:rsid w:val="001D43AB"/>
    <w:rsid w:val="001D4740"/>
    <w:rsid w:val="001D481F"/>
    <w:rsid w:val="001D4E7D"/>
    <w:rsid w:val="001D51B9"/>
    <w:rsid w:val="001D52CF"/>
    <w:rsid w:val="001D55F9"/>
    <w:rsid w:val="001D5783"/>
    <w:rsid w:val="001D597D"/>
    <w:rsid w:val="001D5A4A"/>
    <w:rsid w:val="001D5A58"/>
    <w:rsid w:val="001D5B6C"/>
    <w:rsid w:val="001D61A7"/>
    <w:rsid w:val="001D6287"/>
    <w:rsid w:val="001D6344"/>
    <w:rsid w:val="001D640E"/>
    <w:rsid w:val="001D65A8"/>
    <w:rsid w:val="001D69AF"/>
    <w:rsid w:val="001D6B46"/>
    <w:rsid w:val="001D6BD9"/>
    <w:rsid w:val="001D6E73"/>
    <w:rsid w:val="001D6EB8"/>
    <w:rsid w:val="001D71BF"/>
    <w:rsid w:val="001D7286"/>
    <w:rsid w:val="001D757F"/>
    <w:rsid w:val="001D78B3"/>
    <w:rsid w:val="001D7A53"/>
    <w:rsid w:val="001D7ED6"/>
    <w:rsid w:val="001E0569"/>
    <w:rsid w:val="001E0674"/>
    <w:rsid w:val="001E0718"/>
    <w:rsid w:val="001E0913"/>
    <w:rsid w:val="001E09F4"/>
    <w:rsid w:val="001E0EA8"/>
    <w:rsid w:val="001E0F29"/>
    <w:rsid w:val="001E0F5B"/>
    <w:rsid w:val="001E0FC1"/>
    <w:rsid w:val="001E1507"/>
    <w:rsid w:val="001E1986"/>
    <w:rsid w:val="001E1E65"/>
    <w:rsid w:val="001E214B"/>
    <w:rsid w:val="001E2333"/>
    <w:rsid w:val="001E26C2"/>
    <w:rsid w:val="001E281D"/>
    <w:rsid w:val="001E2BDF"/>
    <w:rsid w:val="001E2C62"/>
    <w:rsid w:val="001E2C76"/>
    <w:rsid w:val="001E2FBA"/>
    <w:rsid w:val="001E343B"/>
    <w:rsid w:val="001E3872"/>
    <w:rsid w:val="001E3A1C"/>
    <w:rsid w:val="001E3B32"/>
    <w:rsid w:val="001E3C18"/>
    <w:rsid w:val="001E4212"/>
    <w:rsid w:val="001E4573"/>
    <w:rsid w:val="001E4F7D"/>
    <w:rsid w:val="001E5152"/>
    <w:rsid w:val="001E5211"/>
    <w:rsid w:val="001E56A4"/>
    <w:rsid w:val="001E5B6F"/>
    <w:rsid w:val="001E5C06"/>
    <w:rsid w:val="001E5FA3"/>
    <w:rsid w:val="001E64C8"/>
    <w:rsid w:val="001E659D"/>
    <w:rsid w:val="001E68DA"/>
    <w:rsid w:val="001E694B"/>
    <w:rsid w:val="001E69E3"/>
    <w:rsid w:val="001E6A2B"/>
    <w:rsid w:val="001E6AC7"/>
    <w:rsid w:val="001E6E81"/>
    <w:rsid w:val="001E6F63"/>
    <w:rsid w:val="001E6FA8"/>
    <w:rsid w:val="001E7071"/>
    <w:rsid w:val="001E71A1"/>
    <w:rsid w:val="001E71BE"/>
    <w:rsid w:val="001E7609"/>
    <w:rsid w:val="001E7696"/>
    <w:rsid w:val="001E78E0"/>
    <w:rsid w:val="001E7931"/>
    <w:rsid w:val="001E7A05"/>
    <w:rsid w:val="001E7C5E"/>
    <w:rsid w:val="001E7CB9"/>
    <w:rsid w:val="001F0031"/>
    <w:rsid w:val="001F00B8"/>
    <w:rsid w:val="001F01BC"/>
    <w:rsid w:val="001F02AA"/>
    <w:rsid w:val="001F037D"/>
    <w:rsid w:val="001F03F6"/>
    <w:rsid w:val="001F08B3"/>
    <w:rsid w:val="001F08D4"/>
    <w:rsid w:val="001F0E9B"/>
    <w:rsid w:val="001F0FEC"/>
    <w:rsid w:val="001F107A"/>
    <w:rsid w:val="001F11FF"/>
    <w:rsid w:val="001F127D"/>
    <w:rsid w:val="001F1B23"/>
    <w:rsid w:val="001F1BB2"/>
    <w:rsid w:val="001F1D0D"/>
    <w:rsid w:val="001F2852"/>
    <w:rsid w:val="001F2857"/>
    <w:rsid w:val="001F2D1E"/>
    <w:rsid w:val="001F2EE1"/>
    <w:rsid w:val="001F32B4"/>
    <w:rsid w:val="001F3722"/>
    <w:rsid w:val="001F386A"/>
    <w:rsid w:val="001F394F"/>
    <w:rsid w:val="001F3B8A"/>
    <w:rsid w:val="001F3D56"/>
    <w:rsid w:val="001F3D7D"/>
    <w:rsid w:val="001F3E51"/>
    <w:rsid w:val="001F3EFA"/>
    <w:rsid w:val="001F4092"/>
    <w:rsid w:val="001F44C3"/>
    <w:rsid w:val="001F4839"/>
    <w:rsid w:val="001F4B8F"/>
    <w:rsid w:val="001F4E8D"/>
    <w:rsid w:val="001F51AA"/>
    <w:rsid w:val="001F54EC"/>
    <w:rsid w:val="001F6066"/>
    <w:rsid w:val="001F634B"/>
    <w:rsid w:val="001F65FE"/>
    <w:rsid w:val="001F6934"/>
    <w:rsid w:val="001F6A7E"/>
    <w:rsid w:val="001F6B41"/>
    <w:rsid w:val="001F6E4C"/>
    <w:rsid w:val="001F7057"/>
    <w:rsid w:val="001F7378"/>
    <w:rsid w:val="001F7411"/>
    <w:rsid w:val="001F777C"/>
    <w:rsid w:val="001F7ADF"/>
    <w:rsid w:val="001F7E13"/>
    <w:rsid w:val="001F7EF5"/>
    <w:rsid w:val="00200847"/>
    <w:rsid w:val="00200849"/>
    <w:rsid w:val="002009A4"/>
    <w:rsid w:val="002009C9"/>
    <w:rsid w:val="00200A50"/>
    <w:rsid w:val="002011C5"/>
    <w:rsid w:val="00201296"/>
    <w:rsid w:val="002012DC"/>
    <w:rsid w:val="0020134A"/>
    <w:rsid w:val="0020156D"/>
    <w:rsid w:val="00201B5A"/>
    <w:rsid w:val="00201DC0"/>
    <w:rsid w:val="00201FAC"/>
    <w:rsid w:val="002021C0"/>
    <w:rsid w:val="002022C5"/>
    <w:rsid w:val="00202432"/>
    <w:rsid w:val="002024A2"/>
    <w:rsid w:val="0020255B"/>
    <w:rsid w:val="002025F3"/>
    <w:rsid w:val="00202615"/>
    <w:rsid w:val="00202A84"/>
    <w:rsid w:val="00202C51"/>
    <w:rsid w:val="00202CF1"/>
    <w:rsid w:val="00202DD2"/>
    <w:rsid w:val="00202F3A"/>
    <w:rsid w:val="00203791"/>
    <w:rsid w:val="0020385E"/>
    <w:rsid w:val="002038AA"/>
    <w:rsid w:val="002038ED"/>
    <w:rsid w:val="00203EC6"/>
    <w:rsid w:val="00203FC6"/>
    <w:rsid w:val="0020439D"/>
    <w:rsid w:val="002044C4"/>
    <w:rsid w:val="002045D5"/>
    <w:rsid w:val="0020481E"/>
    <w:rsid w:val="002049CA"/>
    <w:rsid w:val="00204ACE"/>
    <w:rsid w:val="00204C88"/>
    <w:rsid w:val="00204FA3"/>
    <w:rsid w:val="00204FAC"/>
    <w:rsid w:val="002051EA"/>
    <w:rsid w:val="002054CD"/>
    <w:rsid w:val="002055A5"/>
    <w:rsid w:val="0020563F"/>
    <w:rsid w:val="00205B64"/>
    <w:rsid w:val="00205CD3"/>
    <w:rsid w:val="00205ED9"/>
    <w:rsid w:val="002061E4"/>
    <w:rsid w:val="002064E4"/>
    <w:rsid w:val="00206500"/>
    <w:rsid w:val="002069E3"/>
    <w:rsid w:val="002069E4"/>
    <w:rsid w:val="00206D7E"/>
    <w:rsid w:val="00206E43"/>
    <w:rsid w:val="0020731E"/>
    <w:rsid w:val="0020749D"/>
    <w:rsid w:val="002076AB"/>
    <w:rsid w:val="002077E4"/>
    <w:rsid w:val="002078FB"/>
    <w:rsid w:val="002079C3"/>
    <w:rsid w:val="00207AAE"/>
    <w:rsid w:val="00210221"/>
    <w:rsid w:val="0021052C"/>
    <w:rsid w:val="0021068B"/>
    <w:rsid w:val="00210847"/>
    <w:rsid w:val="00210AD6"/>
    <w:rsid w:val="002112F4"/>
    <w:rsid w:val="00211964"/>
    <w:rsid w:val="00211DE5"/>
    <w:rsid w:val="00211F35"/>
    <w:rsid w:val="0021201D"/>
    <w:rsid w:val="00212193"/>
    <w:rsid w:val="002121C7"/>
    <w:rsid w:val="00212275"/>
    <w:rsid w:val="0021234F"/>
    <w:rsid w:val="00212375"/>
    <w:rsid w:val="0021245B"/>
    <w:rsid w:val="00212890"/>
    <w:rsid w:val="00212F62"/>
    <w:rsid w:val="00213083"/>
    <w:rsid w:val="0021326F"/>
    <w:rsid w:val="0021348F"/>
    <w:rsid w:val="002135D5"/>
    <w:rsid w:val="002136F9"/>
    <w:rsid w:val="00213837"/>
    <w:rsid w:val="00213B59"/>
    <w:rsid w:val="00214B4E"/>
    <w:rsid w:val="00214E42"/>
    <w:rsid w:val="0021539D"/>
    <w:rsid w:val="00215641"/>
    <w:rsid w:val="00215656"/>
    <w:rsid w:val="00216089"/>
    <w:rsid w:val="00216092"/>
    <w:rsid w:val="002161C4"/>
    <w:rsid w:val="002162EB"/>
    <w:rsid w:val="00216380"/>
    <w:rsid w:val="00216471"/>
    <w:rsid w:val="00216541"/>
    <w:rsid w:val="002166EE"/>
    <w:rsid w:val="00216730"/>
    <w:rsid w:val="00216764"/>
    <w:rsid w:val="00216AD1"/>
    <w:rsid w:val="00216CCA"/>
    <w:rsid w:val="0021748A"/>
    <w:rsid w:val="002174D5"/>
    <w:rsid w:val="0021763E"/>
    <w:rsid w:val="00217729"/>
    <w:rsid w:val="00217784"/>
    <w:rsid w:val="00217EF8"/>
    <w:rsid w:val="0022001F"/>
    <w:rsid w:val="00220411"/>
    <w:rsid w:val="00220482"/>
    <w:rsid w:val="002204ED"/>
    <w:rsid w:val="00220930"/>
    <w:rsid w:val="00220953"/>
    <w:rsid w:val="00220ADC"/>
    <w:rsid w:val="00220EB5"/>
    <w:rsid w:val="00221067"/>
    <w:rsid w:val="0022149E"/>
    <w:rsid w:val="0022170B"/>
    <w:rsid w:val="00222217"/>
    <w:rsid w:val="00222456"/>
    <w:rsid w:val="00222591"/>
    <w:rsid w:val="00222BE3"/>
    <w:rsid w:val="00222CE6"/>
    <w:rsid w:val="00222F68"/>
    <w:rsid w:val="0022358F"/>
    <w:rsid w:val="002235C4"/>
    <w:rsid w:val="002235F6"/>
    <w:rsid w:val="0022376B"/>
    <w:rsid w:val="002237D0"/>
    <w:rsid w:val="002238A3"/>
    <w:rsid w:val="00223A5D"/>
    <w:rsid w:val="00223A9B"/>
    <w:rsid w:val="00223DF0"/>
    <w:rsid w:val="00223F81"/>
    <w:rsid w:val="00224067"/>
    <w:rsid w:val="0022435D"/>
    <w:rsid w:val="00224848"/>
    <w:rsid w:val="00224D08"/>
    <w:rsid w:val="00224E07"/>
    <w:rsid w:val="00225067"/>
    <w:rsid w:val="002250D6"/>
    <w:rsid w:val="0022519F"/>
    <w:rsid w:val="002255F5"/>
    <w:rsid w:val="00225799"/>
    <w:rsid w:val="00225847"/>
    <w:rsid w:val="00225B3A"/>
    <w:rsid w:val="00225CAF"/>
    <w:rsid w:val="00226021"/>
    <w:rsid w:val="002260A5"/>
    <w:rsid w:val="002267C2"/>
    <w:rsid w:val="002267ED"/>
    <w:rsid w:val="0022685A"/>
    <w:rsid w:val="00226FEF"/>
    <w:rsid w:val="00227011"/>
    <w:rsid w:val="0022740D"/>
    <w:rsid w:val="00227464"/>
    <w:rsid w:val="002274ED"/>
    <w:rsid w:val="00227CC7"/>
    <w:rsid w:val="00227F42"/>
    <w:rsid w:val="0023005F"/>
    <w:rsid w:val="002302AB"/>
    <w:rsid w:val="002306DE"/>
    <w:rsid w:val="00230852"/>
    <w:rsid w:val="00230861"/>
    <w:rsid w:val="002309CA"/>
    <w:rsid w:val="00230E4C"/>
    <w:rsid w:val="00230F9B"/>
    <w:rsid w:val="00231249"/>
    <w:rsid w:val="00231283"/>
    <w:rsid w:val="00231323"/>
    <w:rsid w:val="002317CC"/>
    <w:rsid w:val="00231D8F"/>
    <w:rsid w:val="00231DA3"/>
    <w:rsid w:val="00232597"/>
    <w:rsid w:val="002326C7"/>
    <w:rsid w:val="002329A9"/>
    <w:rsid w:val="002329B8"/>
    <w:rsid w:val="00232A30"/>
    <w:rsid w:val="00232A37"/>
    <w:rsid w:val="00232A38"/>
    <w:rsid w:val="00232FC0"/>
    <w:rsid w:val="002330E1"/>
    <w:rsid w:val="00233409"/>
    <w:rsid w:val="00233533"/>
    <w:rsid w:val="002337AE"/>
    <w:rsid w:val="00233A5D"/>
    <w:rsid w:val="00233E72"/>
    <w:rsid w:val="00234070"/>
    <w:rsid w:val="00234321"/>
    <w:rsid w:val="00234A8E"/>
    <w:rsid w:val="00234CCC"/>
    <w:rsid w:val="002356B9"/>
    <w:rsid w:val="002356BC"/>
    <w:rsid w:val="002357B2"/>
    <w:rsid w:val="002357E5"/>
    <w:rsid w:val="00235836"/>
    <w:rsid w:val="00235F02"/>
    <w:rsid w:val="00236262"/>
    <w:rsid w:val="0023633E"/>
    <w:rsid w:val="002368F7"/>
    <w:rsid w:val="00236AC5"/>
    <w:rsid w:val="00236B47"/>
    <w:rsid w:val="00236C76"/>
    <w:rsid w:val="00236D24"/>
    <w:rsid w:val="00236D58"/>
    <w:rsid w:val="00236E9A"/>
    <w:rsid w:val="00237517"/>
    <w:rsid w:val="002376F8"/>
    <w:rsid w:val="00237BD7"/>
    <w:rsid w:val="00237FB3"/>
    <w:rsid w:val="0024026D"/>
    <w:rsid w:val="0024028B"/>
    <w:rsid w:val="0024036D"/>
    <w:rsid w:val="00240639"/>
    <w:rsid w:val="002407BA"/>
    <w:rsid w:val="00240CAB"/>
    <w:rsid w:val="00241489"/>
    <w:rsid w:val="0024158B"/>
    <w:rsid w:val="002415B7"/>
    <w:rsid w:val="00241AE0"/>
    <w:rsid w:val="00241CF9"/>
    <w:rsid w:val="00242210"/>
    <w:rsid w:val="0024240F"/>
    <w:rsid w:val="00242447"/>
    <w:rsid w:val="00242B54"/>
    <w:rsid w:val="00242BC0"/>
    <w:rsid w:val="00242BDA"/>
    <w:rsid w:val="00242E01"/>
    <w:rsid w:val="00242E0B"/>
    <w:rsid w:val="00243199"/>
    <w:rsid w:val="002432C6"/>
    <w:rsid w:val="00243394"/>
    <w:rsid w:val="00243B31"/>
    <w:rsid w:val="00243B8F"/>
    <w:rsid w:val="00243D89"/>
    <w:rsid w:val="002443F8"/>
    <w:rsid w:val="002444AA"/>
    <w:rsid w:val="0024452B"/>
    <w:rsid w:val="0024484F"/>
    <w:rsid w:val="00244A8D"/>
    <w:rsid w:val="002452BE"/>
    <w:rsid w:val="002455B7"/>
    <w:rsid w:val="00245A79"/>
    <w:rsid w:val="00245BBC"/>
    <w:rsid w:val="00245C6E"/>
    <w:rsid w:val="00245D02"/>
    <w:rsid w:val="00245D0D"/>
    <w:rsid w:val="00246169"/>
    <w:rsid w:val="0024683D"/>
    <w:rsid w:val="002468BE"/>
    <w:rsid w:val="00246C8B"/>
    <w:rsid w:val="00247800"/>
    <w:rsid w:val="00247B7F"/>
    <w:rsid w:val="00247C53"/>
    <w:rsid w:val="00247CB8"/>
    <w:rsid w:val="00247F28"/>
    <w:rsid w:val="002500FA"/>
    <w:rsid w:val="00250143"/>
    <w:rsid w:val="00250319"/>
    <w:rsid w:val="002504EF"/>
    <w:rsid w:val="002505E9"/>
    <w:rsid w:val="00250648"/>
    <w:rsid w:val="002506B2"/>
    <w:rsid w:val="0025071A"/>
    <w:rsid w:val="0025078C"/>
    <w:rsid w:val="0025093F"/>
    <w:rsid w:val="00250A2D"/>
    <w:rsid w:val="00250C06"/>
    <w:rsid w:val="00250C25"/>
    <w:rsid w:val="00250EF9"/>
    <w:rsid w:val="00251373"/>
    <w:rsid w:val="002513F8"/>
    <w:rsid w:val="002514E7"/>
    <w:rsid w:val="00251690"/>
    <w:rsid w:val="002519D3"/>
    <w:rsid w:val="00251BBE"/>
    <w:rsid w:val="00251CB9"/>
    <w:rsid w:val="00251D8C"/>
    <w:rsid w:val="00251F24"/>
    <w:rsid w:val="002528AE"/>
    <w:rsid w:val="0025344E"/>
    <w:rsid w:val="002535E4"/>
    <w:rsid w:val="00253761"/>
    <w:rsid w:val="0025377F"/>
    <w:rsid w:val="00253907"/>
    <w:rsid w:val="00253E3F"/>
    <w:rsid w:val="00253EAC"/>
    <w:rsid w:val="00253FD3"/>
    <w:rsid w:val="00254074"/>
    <w:rsid w:val="002544E4"/>
    <w:rsid w:val="002545CC"/>
    <w:rsid w:val="002545E4"/>
    <w:rsid w:val="00254798"/>
    <w:rsid w:val="002547FE"/>
    <w:rsid w:val="00254CD8"/>
    <w:rsid w:val="00254F58"/>
    <w:rsid w:val="002550E8"/>
    <w:rsid w:val="002552B7"/>
    <w:rsid w:val="002554F7"/>
    <w:rsid w:val="002555FB"/>
    <w:rsid w:val="00255619"/>
    <w:rsid w:val="00255AEA"/>
    <w:rsid w:val="00255AF3"/>
    <w:rsid w:val="00255C8C"/>
    <w:rsid w:val="0025635A"/>
    <w:rsid w:val="002563DE"/>
    <w:rsid w:val="00256451"/>
    <w:rsid w:val="0025663A"/>
    <w:rsid w:val="00256AE6"/>
    <w:rsid w:val="00256ED5"/>
    <w:rsid w:val="0025768B"/>
    <w:rsid w:val="002577E5"/>
    <w:rsid w:val="0025788E"/>
    <w:rsid w:val="00257A69"/>
    <w:rsid w:val="00257CBE"/>
    <w:rsid w:val="00257FC0"/>
    <w:rsid w:val="002602C2"/>
    <w:rsid w:val="002605E4"/>
    <w:rsid w:val="00260D12"/>
    <w:rsid w:val="00260E2B"/>
    <w:rsid w:val="00260F5E"/>
    <w:rsid w:val="002615E4"/>
    <w:rsid w:val="00261659"/>
    <w:rsid w:val="00261856"/>
    <w:rsid w:val="0026287B"/>
    <w:rsid w:val="00262D46"/>
    <w:rsid w:val="002632AB"/>
    <w:rsid w:val="00263746"/>
    <w:rsid w:val="00263AA5"/>
    <w:rsid w:val="00263B92"/>
    <w:rsid w:val="00263D06"/>
    <w:rsid w:val="00263E64"/>
    <w:rsid w:val="00264181"/>
    <w:rsid w:val="002642AE"/>
    <w:rsid w:val="0026437E"/>
    <w:rsid w:val="0026449D"/>
    <w:rsid w:val="002646B2"/>
    <w:rsid w:val="0026486A"/>
    <w:rsid w:val="0026596B"/>
    <w:rsid w:val="00265A2A"/>
    <w:rsid w:val="00265A4C"/>
    <w:rsid w:val="00265FEC"/>
    <w:rsid w:val="00266581"/>
    <w:rsid w:val="002665F4"/>
    <w:rsid w:val="00266808"/>
    <w:rsid w:val="00266E2E"/>
    <w:rsid w:val="002670BB"/>
    <w:rsid w:val="00267100"/>
    <w:rsid w:val="0026752E"/>
    <w:rsid w:val="002676D8"/>
    <w:rsid w:val="00267A4B"/>
    <w:rsid w:val="00267E96"/>
    <w:rsid w:val="00270003"/>
    <w:rsid w:val="002702BA"/>
    <w:rsid w:val="00270423"/>
    <w:rsid w:val="002707FC"/>
    <w:rsid w:val="00270DDC"/>
    <w:rsid w:val="00270DF5"/>
    <w:rsid w:val="00270EA3"/>
    <w:rsid w:val="00270F33"/>
    <w:rsid w:val="00270F6A"/>
    <w:rsid w:val="00271197"/>
    <w:rsid w:val="002712D2"/>
    <w:rsid w:val="002713DE"/>
    <w:rsid w:val="002714BB"/>
    <w:rsid w:val="00271573"/>
    <w:rsid w:val="00271890"/>
    <w:rsid w:val="002719DD"/>
    <w:rsid w:val="00271D4E"/>
    <w:rsid w:val="00271E90"/>
    <w:rsid w:val="00271F40"/>
    <w:rsid w:val="0027222E"/>
    <w:rsid w:val="00272394"/>
    <w:rsid w:val="0027293B"/>
    <w:rsid w:val="002729C4"/>
    <w:rsid w:val="002730F5"/>
    <w:rsid w:val="002731FF"/>
    <w:rsid w:val="002732CC"/>
    <w:rsid w:val="00273805"/>
    <w:rsid w:val="002738FB"/>
    <w:rsid w:val="002739DF"/>
    <w:rsid w:val="00273A5E"/>
    <w:rsid w:val="00273A77"/>
    <w:rsid w:val="00273DC6"/>
    <w:rsid w:val="00273DC7"/>
    <w:rsid w:val="00273E74"/>
    <w:rsid w:val="00273EC6"/>
    <w:rsid w:val="00273F6F"/>
    <w:rsid w:val="0027403E"/>
    <w:rsid w:val="002740D1"/>
    <w:rsid w:val="002753F5"/>
    <w:rsid w:val="00275406"/>
    <w:rsid w:val="00275940"/>
    <w:rsid w:val="00275D77"/>
    <w:rsid w:val="002763B6"/>
    <w:rsid w:val="0027653D"/>
    <w:rsid w:val="002767C9"/>
    <w:rsid w:val="002767D7"/>
    <w:rsid w:val="00276830"/>
    <w:rsid w:val="00276924"/>
    <w:rsid w:val="00277119"/>
    <w:rsid w:val="002771EF"/>
    <w:rsid w:val="00277609"/>
    <w:rsid w:val="00277BA6"/>
    <w:rsid w:val="00280258"/>
    <w:rsid w:val="002802E0"/>
    <w:rsid w:val="002805E4"/>
    <w:rsid w:val="00280A0B"/>
    <w:rsid w:val="002812A2"/>
    <w:rsid w:val="00281433"/>
    <w:rsid w:val="0028156A"/>
    <w:rsid w:val="00281AC5"/>
    <w:rsid w:val="00281C05"/>
    <w:rsid w:val="00281DAC"/>
    <w:rsid w:val="00281E7E"/>
    <w:rsid w:val="00282253"/>
    <w:rsid w:val="002826CA"/>
    <w:rsid w:val="002827CB"/>
    <w:rsid w:val="0028290F"/>
    <w:rsid w:val="00282911"/>
    <w:rsid w:val="00282B00"/>
    <w:rsid w:val="00282B75"/>
    <w:rsid w:val="00283015"/>
    <w:rsid w:val="00283323"/>
    <w:rsid w:val="00283469"/>
    <w:rsid w:val="002834F0"/>
    <w:rsid w:val="0028373D"/>
    <w:rsid w:val="002838F5"/>
    <w:rsid w:val="00283A27"/>
    <w:rsid w:val="00283B36"/>
    <w:rsid w:val="00284722"/>
    <w:rsid w:val="0028483C"/>
    <w:rsid w:val="002849D7"/>
    <w:rsid w:val="00284A4E"/>
    <w:rsid w:val="00284B84"/>
    <w:rsid w:val="00284D65"/>
    <w:rsid w:val="00284E8D"/>
    <w:rsid w:val="002854EB"/>
    <w:rsid w:val="00285CF9"/>
    <w:rsid w:val="00285D72"/>
    <w:rsid w:val="00285DF8"/>
    <w:rsid w:val="00286023"/>
    <w:rsid w:val="00286279"/>
    <w:rsid w:val="0028636F"/>
    <w:rsid w:val="0028640E"/>
    <w:rsid w:val="00286861"/>
    <w:rsid w:val="002868D7"/>
    <w:rsid w:val="00286B3E"/>
    <w:rsid w:val="00286BC3"/>
    <w:rsid w:val="00286C4C"/>
    <w:rsid w:val="00286D3B"/>
    <w:rsid w:val="0028714F"/>
    <w:rsid w:val="00287711"/>
    <w:rsid w:val="00287843"/>
    <w:rsid w:val="00287954"/>
    <w:rsid w:val="00287AF5"/>
    <w:rsid w:val="00287D85"/>
    <w:rsid w:val="00287E29"/>
    <w:rsid w:val="00287EE6"/>
    <w:rsid w:val="002904FF"/>
    <w:rsid w:val="002907FB"/>
    <w:rsid w:val="00290826"/>
    <w:rsid w:val="002908E0"/>
    <w:rsid w:val="00290C02"/>
    <w:rsid w:val="002910FE"/>
    <w:rsid w:val="002912C3"/>
    <w:rsid w:val="002912D3"/>
    <w:rsid w:val="00291860"/>
    <w:rsid w:val="00291866"/>
    <w:rsid w:val="00291931"/>
    <w:rsid w:val="0029198E"/>
    <w:rsid w:val="00291A27"/>
    <w:rsid w:val="00291C4F"/>
    <w:rsid w:val="00291DF5"/>
    <w:rsid w:val="00291F13"/>
    <w:rsid w:val="00291F43"/>
    <w:rsid w:val="0029240B"/>
    <w:rsid w:val="00292ABC"/>
    <w:rsid w:val="00292B34"/>
    <w:rsid w:val="00292BB6"/>
    <w:rsid w:val="00292FCA"/>
    <w:rsid w:val="00293367"/>
    <w:rsid w:val="0029369C"/>
    <w:rsid w:val="00293743"/>
    <w:rsid w:val="0029394C"/>
    <w:rsid w:val="00293BBD"/>
    <w:rsid w:val="00293C2D"/>
    <w:rsid w:val="00293FF8"/>
    <w:rsid w:val="00294306"/>
    <w:rsid w:val="002943E7"/>
    <w:rsid w:val="00294530"/>
    <w:rsid w:val="0029499A"/>
    <w:rsid w:val="00294AC8"/>
    <w:rsid w:val="00294AEB"/>
    <w:rsid w:val="00294CE8"/>
    <w:rsid w:val="00295188"/>
    <w:rsid w:val="0029538B"/>
    <w:rsid w:val="00295ACC"/>
    <w:rsid w:val="00295AD4"/>
    <w:rsid w:val="00295BAE"/>
    <w:rsid w:val="002960B9"/>
    <w:rsid w:val="002963EB"/>
    <w:rsid w:val="00296474"/>
    <w:rsid w:val="002967DE"/>
    <w:rsid w:val="00296B45"/>
    <w:rsid w:val="00297E58"/>
    <w:rsid w:val="002A025A"/>
    <w:rsid w:val="002A0DDF"/>
    <w:rsid w:val="002A0E61"/>
    <w:rsid w:val="002A0F8F"/>
    <w:rsid w:val="002A11AB"/>
    <w:rsid w:val="002A14D7"/>
    <w:rsid w:val="002A1590"/>
    <w:rsid w:val="002A1726"/>
    <w:rsid w:val="002A1922"/>
    <w:rsid w:val="002A1A8B"/>
    <w:rsid w:val="002A208F"/>
    <w:rsid w:val="002A2567"/>
    <w:rsid w:val="002A278C"/>
    <w:rsid w:val="002A2B7B"/>
    <w:rsid w:val="002A3086"/>
    <w:rsid w:val="002A3A49"/>
    <w:rsid w:val="002A3BCA"/>
    <w:rsid w:val="002A3FF7"/>
    <w:rsid w:val="002A4051"/>
    <w:rsid w:val="002A414C"/>
    <w:rsid w:val="002A425E"/>
    <w:rsid w:val="002A4614"/>
    <w:rsid w:val="002A475D"/>
    <w:rsid w:val="002A4CDF"/>
    <w:rsid w:val="002A4CEE"/>
    <w:rsid w:val="002A51D5"/>
    <w:rsid w:val="002A5298"/>
    <w:rsid w:val="002A558B"/>
    <w:rsid w:val="002A564C"/>
    <w:rsid w:val="002A56C1"/>
    <w:rsid w:val="002A5B5D"/>
    <w:rsid w:val="002A6B85"/>
    <w:rsid w:val="002A6BBE"/>
    <w:rsid w:val="002A6E93"/>
    <w:rsid w:val="002A7118"/>
    <w:rsid w:val="002A7965"/>
    <w:rsid w:val="002A7C5E"/>
    <w:rsid w:val="002A7CEE"/>
    <w:rsid w:val="002B0284"/>
    <w:rsid w:val="002B033D"/>
    <w:rsid w:val="002B05F9"/>
    <w:rsid w:val="002B0726"/>
    <w:rsid w:val="002B0C77"/>
    <w:rsid w:val="002B108C"/>
    <w:rsid w:val="002B10C3"/>
    <w:rsid w:val="002B11BB"/>
    <w:rsid w:val="002B130D"/>
    <w:rsid w:val="002B162B"/>
    <w:rsid w:val="002B1651"/>
    <w:rsid w:val="002B16F8"/>
    <w:rsid w:val="002B19D5"/>
    <w:rsid w:val="002B2086"/>
    <w:rsid w:val="002B20C4"/>
    <w:rsid w:val="002B2411"/>
    <w:rsid w:val="002B284D"/>
    <w:rsid w:val="002B2ABC"/>
    <w:rsid w:val="002B2BFA"/>
    <w:rsid w:val="002B2D8D"/>
    <w:rsid w:val="002B312D"/>
    <w:rsid w:val="002B3B74"/>
    <w:rsid w:val="002B3D50"/>
    <w:rsid w:val="002B3E7F"/>
    <w:rsid w:val="002B4003"/>
    <w:rsid w:val="002B437D"/>
    <w:rsid w:val="002B44D0"/>
    <w:rsid w:val="002B44D3"/>
    <w:rsid w:val="002B4556"/>
    <w:rsid w:val="002B460D"/>
    <w:rsid w:val="002B48FF"/>
    <w:rsid w:val="002B4CEF"/>
    <w:rsid w:val="002B50C4"/>
    <w:rsid w:val="002B516F"/>
    <w:rsid w:val="002B5189"/>
    <w:rsid w:val="002B5273"/>
    <w:rsid w:val="002B5413"/>
    <w:rsid w:val="002B5489"/>
    <w:rsid w:val="002B5668"/>
    <w:rsid w:val="002B5731"/>
    <w:rsid w:val="002B5A7D"/>
    <w:rsid w:val="002B610F"/>
    <w:rsid w:val="002B61CB"/>
    <w:rsid w:val="002B62F6"/>
    <w:rsid w:val="002B66D4"/>
    <w:rsid w:val="002B67D3"/>
    <w:rsid w:val="002B6C40"/>
    <w:rsid w:val="002B6D20"/>
    <w:rsid w:val="002B6F3D"/>
    <w:rsid w:val="002B6F4D"/>
    <w:rsid w:val="002B7018"/>
    <w:rsid w:val="002B717B"/>
    <w:rsid w:val="002B71C2"/>
    <w:rsid w:val="002B73A3"/>
    <w:rsid w:val="002B7569"/>
    <w:rsid w:val="002B7570"/>
    <w:rsid w:val="002B7582"/>
    <w:rsid w:val="002B7636"/>
    <w:rsid w:val="002B7754"/>
    <w:rsid w:val="002B78DA"/>
    <w:rsid w:val="002B7E42"/>
    <w:rsid w:val="002B7E44"/>
    <w:rsid w:val="002C009E"/>
    <w:rsid w:val="002C0373"/>
    <w:rsid w:val="002C07D7"/>
    <w:rsid w:val="002C08B4"/>
    <w:rsid w:val="002C08FA"/>
    <w:rsid w:val="002C0A17"/>
    <w:rsid w:val="002C0B2C"/>
    <w:rsid w:val="002C0DE5"/>
    <w:rsid w:val="002C10CE"/>
    <w:rsid w:val="002C1693"/>
    <w:rsid w:val="002C1756"/>
    <w:rsid w:val="002C1F23"/>
    <w:rsid w:val="002C204C"/>
    <w:rsid w:val="002C22E7"/>
    <w:rsid w:val="002C23D2"/>
    <w:rsid w:val="002C2E5A"/>
    <w:rsid w:val="002C2F64"/>
    <w:rsid w:val="002C2FBD"/>
    <w:rsid w:val="002C34B3"/>
    <w:rsid w:val="002C3760"/>
    <w:rsid w:val="002C38D1"/>
    <w:rsid w:val="002C3981"/>
    <w:rsid w:val="002C4075"/>
    <w:rsid w:val="002C4244"/>
    <w:rsid w:val="002C46CD"/>
    <w:rsid w:val="002C4790"/>
    <w:rsid w:val="002C4966"/>
    <w:rsid w:val="002C4B8D"/>
    <w:rsid w:val="002C4E83"/>
    <w:rsid w:val="002C506F"/>
    <w:rsid w:val="002C56E8"/>
    <w:rsid w:val="002C577B"/>
    <w:rsid w:val="002C57B1"/>
    <w:rsid w:val="002C5884"/>
    <w:rsid w:val="002C595F"/>
    <w:rsid w:val="002C5B30"/>
    <w:rsid w:val="002C5E4B"/>
    <w:rsid w:val="002C61F6"/>
    <w:rsid w:val="002C63D9"/>
    <w:rsid w:val="002C6434"/>
    <w:rsid w:val="002C646C"/>
    <w:rsid w:val="002C6477"/>
    <w:rsid w:val="002C65A9"/>
    <w:rsid w:val="002C65EE"/>
    <w:rsid w:val="002C66F4"/>
    <w:rsid w:val="002C6C8A"/>
    <w:rsid w:val="002C6DD3"/>
    <w:rsid w:val="002C711F"/>
    <w:rsid w:val="002C727F"/>
    <w:rsid w:val="002C72AA"/>
    <w:rsid w:val="002C752A"/>
    <w:rsid w:val="002C7946"/>
    <w:rsid w:val="002C7D53"/>
    <w:rsid w:val="002D0B0F"/>
    <w:rsid w:val="002D0D7A"/>
    <w:rsid w:val="002D0E6B"/>
    <w:rsid w:val="002D1140"/>
    <w:rsid w:val="002D152A"/>
    <w:rsid w:val="002D16A7"/>
    <w:rsid w:val="002D176E"/>
    <w:rsid w:val="002D1C13"/>
    <w:rsid w:val="002D1D3A"/>
    <w:rsid w:val="002D20F6"/>
    <w:rsid w:val="002D223F"/>
    <w:rsid w:val="002D2355"/>
    <w:rsid w:val="002D26C6"/>
    <w:rsid w:val="002D2884"/>
    <w:rsid w:val="002D299F"/>
    <w:rsid w:val="002D2E92"/>
    <w:rsid w:val="002D3121"/>
    <w:rsid w:val="002D31E9"/>
    <w:rsid w:val="002D33D4"/>
    <w:rsid w:val="002D357F"/>
    <w:rsid w:val="002D3AF5"/>
    <w:rsid w:val="002D3D1E"/>
    <w:rsid w:val="002D3D7F"/>
    <w:rsid w:val="002D4291"/>
    <w:rsid w:val="002D42BB"/>
    <w:rsid w:val="002D4A44"/>
    <w:rsid w:val="002D50D4"/>
    <w:rsid w:val="002D5453"/>
    <w:rsid w:val="002D5454"/>
    <w:rsid w:val="002D5DDE"/>
    <w:rsid w:val="002D60FB"/>
    <w:rsid w:val="002D6FFA"/>
    <w:rsid w:val="002D70DC"/>
    <w:rsid w:val="002D723A"/>
    <w:rsid w:val="002D73B3"/>
    <w:rsid w:val="002D74AB"/>
    <w:rsid w:val="002D78C9"/>
    <w:rsid w:val="002D7949"/>
    <w:rsid w:val="002D7F24"/>
    <w:rsid w:val="002D7FCF"/>
    <w:rsid w:val="002D7FF7"/>
    <w:rsid w:val="002E06ED"/>
    <w:rsid w:val="002E0CE6"/>
    <w:rsid w:val="002E0EEA"/>
    <w:rsid w:val="002E0F66"/>
    <w:rsid w:val="002E1295"/>
    <w:rsid w:val="002E12AA"/>
    <w:rsid w:val="002E1460"/>
    <w:rsid w:val="002E155C"/>
    <w:rsid w:val="002E1620"/>
    <w:rsid w:val="002E178F"/>
    <w:rsid w:val="002E180B"/>
    <w:rsid w:val="002E1AAA"/>
    <w:rsid w:val="002E24C1"/>
    <w:rsid w:val="002E2542"/>
    <w:rsid w:val="002E2981"/>
    <w:rsid w:val="002E305E"/>
    <w:rsid w:val="002E3109"/>
    <w:rsid w:val="002E35C8"/>
    <w:rsid w:val="002E37C5"/>
    <w:rsid w:val="002E3B6B"/>
    <w:rsid w:val="002E3F3A"/>
    <w:rsid w:val="002E4243"/>
    <w:rsid w:val="002E453C"/>
    <w:rsid w:val="002E467F"/>
    <w:rsid w:val="002E498D"/>
    <w:rsid w:val="002E4B10"/>
    <w:rsid w:val="002E4C5E"/>
    <w:rsid w:val="002E4DEF"/>
    <w:rsid w:val="002E4EBC"/>
    <w:rsid w:val="002E508F"/>
    <w:rsid w:val="002E540F"/>
    <w:rsid w:val="002E581E"/>
    <w:rsid w:val="002E587C"/>
    <w:rsid w:val="002E5C3C"/>
    <w:rsid w:val="002E5C8B"/>
    <w:rsid w:val="002E600C"/>
    <w:rsid w:val="002E63E6"/>
    <w:rsid w:val="002E640E"/>
    <w:rsid w:val="002E6564"/>
    <w:rsid w:val="002E6B8B"/>
    <w:rsid w:val="002E6C04"/>
    <w:rsid w:val="002E6CA0"/>
    <w:rsid w:val="002E6D80"/>
    <w:rsid w:val="002E6DA1"/>
    <w:rsid w:val="002E6EBA"/>
    <w:rsid w:val="002E715A"/>
    <w:rsid w:val="002E72C3"/>
    <w:rsid w:val="002E7383"/>
    <w:rsid w:val="002E739D"/>
    <w:rsid w:val="002E73FA"/>
    <w:rsid w:val="002E74C3"/>
    <w:rsid w:val="002E75A7"/>
    <w:rsid w:val="002E7764"/>
    <w:rsid w:val="002E7A21"/>
    <w:rsid w:val="002E7CEC"/>
    <w:rsid w:val="002E7F1C"/>
    <w:rsid w:val="002E7F4A"/>
    <w:rsid w:val="002F013F"/>
    <w:rsid w:val="002F03E4"/>
    <w:rsid w:val="002F063A"/>
    <w:rsid w:val="002F085D"/>
    <w:rsid w:val="002F089B"/>
    <w:rsid w:val="002F08EB"/>
    <w:rsid w:val="002F107F"/>
    <w:rsid w:val="002F1794"/>
    <w:rsid w:val="002F180C"/>
    <w:rsid w:val="002F18A1"/>
    <w:rsid w:val="002F1B42"/>
    <w:rsid w:val="002F1C05"/>
    <w:rsid w:val="002F1CFF"/>
    <w:rsid w:val="002F1EAC"/>
    <w:rsid w:val="002F1F81"/>
    <w:rsid w:val="002F20DA"/>
    <w:rsid w:val="002F2568"/>
    <w:rsid w:val="002F26A8"/>
    <w:rsid w:val="002F2E26"/>
    <w:rsid w:val="002F2E56"/>
    <w:rsid w:val="002F30FC"/>
    <w:rsid w:val="002F383A"/>
    <w:rsid w:val="002F3966"/>
    <w:rsid w:val="002F3E68"/>
    <w:rsid w:val="002F4129"/>
    <w:rsid w:val="002F44BA"/>
    <w:rsid w:val="002F458C"/>
    <w:rsid w:val="002F490E"/>
    <w:rsid w:val="002F4C3D"/>
    <w:rsid w:val="002F4F6A"/>
    <w:rsid w:val="002F4FEF"/>
    <w:rsid w:val="002F50FC"/>
    <w:rsid w:val="002F5113"/>
    <w:rsid w:val="002F5B0B"/>
    <w:rsid w:val="002F5B73"/>
    <w:rsid w:val="002F5D69"/>
    <w:rsid w:val="002F5F05"/>
    <w:rsid w:val="002F6296"/>
    <w:rsid w:val="002F62B8"/>
    <w:rsid w:val="002F65DE"/>
    <w:rsid w:val="002F742C"/>
    <w:rsid w:val="002F7455"/>
    <w:rsid w:val="002F7466"/>
    <w:rsid w:val="002F74A1"/>
    <w:rsid w:val="002F74F5"/>
    <w:rsid w:val="002F7668"/>
    <w:rsid w:val="002F770E"/>
    <w:rsid w:val="002F77FB"/>
    <w:rsid w:val="002F7936"/>
    <w:rsid w:val="002F79C1"/>
    <w:rsid w:val="002F7B45"/>
    <w:rsid w:val="002F7BEC"/>
    <w:rsid w:val="0030030E"/>
    <w:rsid w:val="003006CA"/>
    <w:rsid w:val="00300849"/>
    <w:rsid w:val="00300A6D"/>
    <w:rsid w:val="00300FD0"/>
    <w:rsid w:val="003012B3"/>
    <w:rsid w:val="00301704"/>
    <w:rsid w:val="00301B43"/>
    <w:rsid w:val="0030219E"/>
    <w:rsid w:val="00302660"/>
    <w:rsid w:val="00302803"/>
    <w:rsid w:val="00302C25"/>
    <w:rsid w:val="00302CB7"/>
    <w:rsid w:val="00302CF1"/>
    <w:rsid w:val="00302CF3"/>
    <w:rsid w:val="0030338D"/>
    <w:rsid w:val="0030383E"/>
    <w:rsid w:val="00303928"/>
    <w:rsid w:val="00303AA0"/>
    <w:rsid w:val="00303D74"/>
    <w:rsid w:val="00303DDA"/>
    <w:rsid w:val="0030452F"/>
    <w:rsid w:val="00304948"/>
    <w:rsid w:val="00304B1C"/>
    <w:rsid w:val="00304E91"/>
    <w:rsid w:val="0030500E"/>
    <w:rsid w:val="00305402"/>
    <w:rsid w:val="00305448"/>
    <w:rsid w:val="00305C93"/>
    <w:rsid w:val="00305CAF"/>
    <w:rsid w:val="0030605F"/>
    <w:rsid w:val="00306208"/>
    <w:rsid w:val="0030627E"/>
    <w:rsid w:val="00306A9D"/>
    <w:rsid w:val="00306AB9"/>
    <w:rsid w:val="00306DF5"/>
    <w:rsid w:val="003074E3"/>
    <w:rsid w:val="003074F6"/>
    <w:rsid w:val="00307AA0"/>
    <w:rsid w:val="00307C61"/>
    <w:rsid w:val="00307CF9"/>
    <w:rsid w:val="003100C9"/>
    <w:rsid w:val="003102FE"/>
    <w:rsid w:val="003104F5"/>
    <w:rsid w:val="003105D2"/>
    <w:rsid w:val="00310730"/>
    <w:rsid w:val="00310BDE"/>
    <w:rsid w:val="00310D0F"/>
    <w:rsid w:val="00311212"/>
    <w:rsid w:val="00311440"/>
    <w:rsid w:val="00311594"/>
    <w:rsid w:val="00311B54"/>
    <w:rsid w:val="00311F5B"/>
    <w:rsid w:val="003120A4"/>
    <w:rsid w:val="003123AD"/>
    <w:rsid w:val="0031257B"/>
    <w:rsid w:val="00312687"/>
    <w:rsid w:val="00312E14"/>
    <w:rsid w:val="00312EDB"/>
    <w:rsid w:val="00312FC9"/>
    <w:rsid w:val="00313109"/>
    <w:rsid w:val="0031377B"/>
    <w:rsid w:val="00313BF7"/>
    <w:rsid w:val="00314166"/>
    <w:rsid w:val="0031425F"/>
    <w:rsid w:val="003142AD"/>
    <w:rsid w:val="00314394"/>
    <w:rsid w:val="00314476"/>
    <w:rsid w:val="00314B35"/>
    <w:rsid w:val="00314C2F"/>
    <w:rsid w:val="00314CDB"/>
    <w:rsid w:val="00314D45"/>
    <w:rsid w:val="00314EA0"/>
    <w:rsid w:val="00315096"/>
    <w:rsid w:val="00315564"/>
    <w:rsid w:val="00315827"/>
    <w:rsid w:val="00315940"/>
    <w:rsid w:val="00315A5A"/>
    <w:rsid w:val="00315DFF"/>
    <w:rsid w:val="00316215"/>
    <w:rsid w:val="0031624D"/>
    <w:rsid w:val="003164CB"/>
    <w:rsid w:val="003167A5"/>
    <w:rsid w:val="003169AA"/>
    <w:rsid w:val="003169AC"/>
    <w:rsid w:val="00316C38"/>
    <w:rsid w:val="00316F7D"/>
    <w:rsid w:val="003173A8"/>
    <w:rsid w:val="003173AC"/>
    <w:rsid w:val="00317446"/>
    <w:rsid w:val="00317520"/>
    <w:rsid w:val="003177C8"/>
    <w:rsid w:val="00317A51"/>
    <w:rsid w:val="0032002A"/>
    <w:rsid w:val="003201B5"/>
    <w:rsid w:val="003203F2"/>
    <w:rsid w:val="00320968"/>
    <w:rsid w:val="00320A63"/>
    <w:rsid w:val="00320B98"/>
    <w:rsid w:val="00320CAB"/>
    <w:rsid w:val="00320DC9"/>
    <w:rsid w:val="00320E5F"/>
    <w:rsid w:val="00321213"/>
    <w:rsid w:val="003212C1"/>
    <w:rsid w:val="0032157F"/>
    <w:rsid w:val="00321730"/>
    <w:rsid w:val="00321C74"/>
    <w:rsid w:val="00321C9D"/>
    <w:rsid w:val="003220C0"/>
    <w:rsid w:val="003221BC"/>
    <w:rsid w:val="00322350"/>
    <w:rsid w:val="003224FF"/>
    <w:rsid w:val="00322D69"/>
    <w:rsid w:val="00322DF5"/>
    <w:rsid w:val="00322FB4"/>
    <w:rsid w:val="00323C98"/>
    <w:rsid w:val="00323DCE"/>
    <w:rsid w:val="0032418D"/>
    <w:rsid w:val="0032486B"/>
    <w:rsid w:val="00324A0B"/>
    <w:rsid w:val="00324AD1"/>
    <w:rsid w:val="003250E3"/>
    <w:rsid w:val="003251EC"/>
    <w:rsid w:val="0032529D"/>
    <w:rsid w:val="00325634"/>
    <w:rsid w:val="00325C52"/>
    <w:rsid w:val="00325D54"/>
    <w:rsid w:val="00325D6E"/>
    <w:rsid w:val="00325D9E"/>
    <w:rsid w:val="00326094"/>
    <w:rsid w:val="0032640B"/>
    <w:rsid w:val="0032657A"/>
    <w:rsid w:val="00326621"/>
    <w:rsid w:val="00326753"/>
    <w:rsid w:val="0032682E"/>
    <w:rsid w:val="003270F1"/>
    <w:rsid w:val="0032713A"/>
    <w:rsid w:val="00327880"/>
    <w:rsid w:val="00327C9B"/>
    <w:rsid w:val="00327E9C"/>
    <w:rsid w:val="00327EF3"/>
    <w:rsid w:val="0033004A"/>
    <w:rsid w:val="00330064"/>
    <w:rsid w:val="00330116"/>
    <w:rsid w:val="003301DC"/>
    <w:rsid w:val="0033024B"/>
    <w:rsid w:val="003303C9"/>
    <w:rsid w:val="00330627"/>
    <w:rsid w:val="003309AC"/>
    <w:rsid w:val="00330A0A"/>
    <w:rsid w:val="00330BF2"/>
    <w:rsid w:val="0033125E"/>
    <w:rsid w:val="003312BA"/>
    <w:rsid w:val="0033154A"/>
    <w:rsid w:val="003315E5"/>
    <w:rsid w:val="00331C37"/>
    <w:rsid w:val="00331DAB"/>
    <w:rsid w:val="00331E2F"/>
    <w:rsid w:val="003323EE"/>
    <w:rsid w:val="003326FA"/>
    <w:rsid w:val="00332ADF"/>
    <w:rsid w:val="00332C92"/>
    <w:rsid w:val="00332F7B"/>
    <w:rsid w:val="003335DC"/>
    <w:rsid w:val="00333791"/>
    <w:rsid w:val="00333BEB"/>
    <w:rsid w:val="00333C9F"/>
    <w:rsid w:val="00333DF2"/>
    <w:rsid w:val="00333F32"/>
    <w:rsid w:val="00334656"/>
    <w:rsid w:val="00334693"/>
    <w:rsid w:val="00334877"/>
    <w:rsid w:val="00334906"/>
    <w:rsid w:val="00334AA4"/>
    <w:rsid w:val="00334B75"/>
    <w:rsid w:val="00334D93"/>
    <w:rsid w:val="003353B4"/>
    <w:rsid w:val="0033546F"/>
    <w:rsid w:val="003355DC"/>
    <w:rsid w:val="003355DD"/>
    <w:rsid w:val="00335861"/>
    <w:rsid w:val="00335A03"/>
    <w:rsid w:val="00335E7F"/>
    <w:rsid w:val="00335E99"/>
    <w:rsid w:val="003364E3"/>
    <w:rsid w:val="0033662E"/>
    <w:rsid w:val="00336CFE"/>
    <w:rsid w:val="00336DE7"/>
    <w:rsid w:val="003374A2"/>
    <w:rsid w:val="003376BA"/>
    <w:rsid w:val="00337821"/>
    <w:rsid w:val="0033788B"/>
    <w:rsid w:val="003401A2"/>
    <w:rsid w:val="003403DD"/>
    <w:rsid w:val="00340440"/>
    <w:rsid w:val="0034055B"/>
    <w:rsid w:val="003405A0"/>
    <w:rsid w:val="003406D2"/>
    <w:rsid w:val="003408C8"/>
    <w:rsid w:val="00340B2D"/>
    <w:rsid w:val="00340FE0"/>
    <w:rsid w:val="00341112"/>
    <w:rsid w:val="00341576"/>
    <w:rsid w:val="0034192F"/>
    <w:rsid w:val="00342030"/>
    <w:rsid w:val="00342049"/>
    <w:rsid w:val="0034221E"/>
    <w:rsid w:val="0034222F"/>
    <w:rsid w:val="0034227C"/>
    <w:rsid w:val="00342ACD"/>
    <w:rsid w:val="00342C00"/>
    <w:rsid w:val="00342E03"/>
    <w:rsid w:val="00342EEF"/>
    <w:rsid w:val="0034306A"/>
    <w:rsid w:val="003430C4"/>
    <w:rsid w:val="003434AA"/>
    <w:rsid w:val="0034389A"/>
    <w:rsid w:val="00343AAB"/>
    <w:rsid w:val="00343DE0"/>
    <w:rsid w:val="00343FB3"/>
    <w:rsid w:val="00343FBE"/>
    <w:rsid w:val="003440B5"/>
    <w:rsid w:val="003443F4"/>
    <w:rsid w:val="00344AA6"/>
    <w:rsid w:val="0034517D"/>
    <w:rsid w:val="0034529A"/>
    <w:rsid w:val="00345545"/>
    <w:rsid w:val="003456CD"/>
    <w:rsid w:val="0034579C"/>
    <w:rsid w:val="003457A0"/>
    <w:rsid w:val="00345866"/>
    <w:rsid w:val="0034596B"/>
    <w:rsid w:val="00345A1E"/>
    <w:rsid w:val="00345AA5"/>
    <w:rsid w:val="00345F16"/>
    <w:rsid w:val="00346233"/>
    <w:rsid w:val="0034628F"/>
    <w:rsid w:val="0034673A"/>
    <w:rsid w:val="00346B58"/>
    <w:rsid w:val="00346DBA"/>
    <w:rsid w:val="00347099"/>
    <w:rsid w:val="003472F7"/>
    <w:rsid w:val="00347373"/>
    <w:rsid w:val="003475BA"/>
    <w:rsid w:val="003476BD"/>
    <w:rsid w:val="003478A2"/>
    <w:rsid w:val="003478FF"/>
    <w:rsid w:val="00347919"/>
    <w:rsid w:val="00347F34"/>
    <w:rsid w:val="00350093"/>
    <w:rsid w:val="003501B3"/>
    <w:rsid w:val="00350E08"/>
    <w:rsid w:val="00350EE3"/>
    <w:rsid w:val="003511F6"/>
    <w:rsid w:val="00351B7F"/>
    <w:rsid w:val="00351FED"/>
    <w:rsid w:val="0035208D"/>
    <w:rsid w:val="00352607"/>
    <w:rsid w:val="003528EE"/>
    <w:rsid w:val="00352926"/>
    <w:rsid w:val="00352CF1"/>
    <w:rsid w:val="00352E16"/>
    <w:rsid w:val="00352E41"/>
    <w:rsid w:val="00353278"/>
    <w:rsid w:val="003532BF"/>
    <w:rsid w:val="00353644"/>
    <w:rsid w:val="00353715"/>
    <w:rsid w:val="00353918"/>
    <w:rsid w:val="00353979"/>
    <w:rsid w:val="00353A92"/>
    <w:rsid w:val="00353DBF"/>
    <w:rsid w:val="003542F2"/>
    <w:rsid w:val="00354687"/>
    <w:rsid w:val="00354972"/>
    <w:rsid w:val="00354985"/>
    <w:rsid w:val="00354CF5"/>
    <w:rsid w:val="003550EB"/>
    <w:rsid w:val="003552FC"/>
    <w:rsid w:val="0035540B"/>
    <w:rsid w:val="00355557"/>
    <w:rsid w:val="00355A5F"/>
    <w:rsid w:val="00355B3D"/>
    <w:rsid w:val="00355BB7"/>
    <w:rsid w:val="00355DF4"/>
    <w:rsid w:val="00355F18"/>
    <w:rsid w:val="00356137"/>
    <w:rsid w:val="00356336"/>
    <w:rsid w:val="00356368"/>
    <w:rsid w:val="003563BD"/>
    <w:rsid w:val="0035652C"/>
    <w:rsid w:val="00356882"/>
    <w:rsid w:val="00356F29"/>
    <w:rsid w:val="0035716D"/>
    <w:rsid w:val="00357870"/>
    <w:rsid w:val="00357A08"/>
    <w:rsid w:val="00357DC0"/>
    <w:rsid w:val="00357E30"/>
    <w:rsid w:val="00357F73"/>
    <w:rsid w:val="0036000A"/>
    <w:rsid w:val="003603BC"/>
    <w:rsid w:val="00360677"/>
    <w:rsid w:val="003608F6"/>
    <w:rsid w:val="00360C51"/>
    <w:rsid w:val="00360C58"/>
    <w:rsid w:val="00360FD1"/>
    <w:rsid w:val="00361041"/>
    <w:rsid w:val="00361082"/>
    <w:rsid w:val="00361266"/>
    <w:rsid w:val="003613B7"/>
    <w:rsid w:val="003616F0"/>
    <w:rsid w:val="00361E81"/>
    <w:rsid w:val="0036214A"/>
    <w:rsid w:val="00362242"/>
    <w:rsid w:val="003624D2"/>
    <w:rsid w:val="00362A74"/>
    <w:rsid w:val="00362B48"/>
    <w:rsid w:val="00362D16"/>
    <w:rsid w:val="0036305F"/>
    <w:rsid w:val="003632FA"/>
    <w:rsid w:val="003636E0"/>
    <w:rsid w:val="00363A14"/>
    <w:rsid w:val="00363B7B"/>
    <w:rsid w:val="00363D15"/>
    <w:rsid w:val="00363FA2"/>
    <w:rsid w:val="003643B9"/>
    <w:rsid w:val="00364D38"/>
    <w:rsid w:val="00365488"/>
    <w:rsid w:val="003654A8"/>
    <w:rsid w:val="00365806"/>
    <w:rsid w:val="003659C7"/>
    <w:rsid w:val="00365A38"/>
    <w:rsid w:val="00365E01"/>
    <w:rsid w:val="00365E7F"/>
    <w:rsid w:val="00365F3E"/>
    <w:rsid w:val="00365F90"/>
    <w:rsid w:val="00366C30"/>
    <w:rsid w:val="00367240"/>
    <w:rsid w:val="00367300"/>
    <w:rsid w:val="00367A86"/>
    <w:rsid w:val="00367AEB"/>
    <w:rsid w:val="00367D5B"/>
    <w:rsid w:val="00367FD2"/>
    <w:rsid w:val="0037028C"/>
    <w:rsid w:val="003706A6"/>
    <w:rsid w:val="00370809"/>
    <w:rsid w:val="0037083E"/>
    <w:rsid w:val="00370B78"/>
    <w:rsid w:val="00370C12"/>
    <w:rsid w:val="00370CBE"/>
    <w:rsid w:val="003710DE"/>
    <w:rsid w:val="00371EE4"/>
    <w:rsid w:val="00372056"/>
    <w:rsid w:val="00372138"/>
    <w:rsid w:val="003725E5"/>
    <w:rsid w:val="00372889"/>
    <w:rsid w:val="003729D6"/>
    <w:rsid w:val="00372A38"/>
    <w:rsid w:val="00373163"/>
    <w:rsid w:val="003737F6"/>
    <w:rsid w:val="00373838"/>
    <w:rsid w:val="0037393F"/>
    <w:rsid w:val="00373C75"/>
    <w:rsid w:val="00373CEA"/>
    <w:rsid w:val="00373D95"/>
    <w:rsid w:val="003740D1"/>
    <w:rsid w:val="003749F2"/>
    <w:rsid w:val="00374A2D"/>
    <w:rsid w:val="00374BFE"/>
    <w:rsid w:val="00374DD4"/>
    <w:rsid w:val="00375007"/>
    <w:rsid w:val="0037596F"/>
    <w:rsid w:val="00375AD3"/>
    <w:rsid w:val="00375C9F"/>
    <w:rsid w:val="0037606B"/>
    <w:rsid w:val="00376315"/>
    <w:rsid w:val="003763CE"/>
    <w:rsid w:val="003763EA"/>
    <w:rsid w:val="00376722"/>
    <w:rsid w:val="00376770"/>
    <w:rsid w:val="0037681D"/>
    <w:rsid w:val="003768EC"/>
    <w:rsid w:val="00376929"/>
    <w:rsid w:val="00376CC3"/>
    <w:rsid w:val="00377081"/>
    <w:rsid w:val="0037770F"/>
    <w:rsid w:val="003779FF"/>
    <w:rsid w:val="00377F85"/>
    <w:rsid w:val="0038022C"/>
    <w:rsid w:val="00380414"/>
    <w:rsid w:val="00380436"/>
    <w:rsid w:val="0038055B"/>
    <w:rsid w:val="00380780"/>
    <w:rsid w:val="00380851"/>
    <w:rsid w:val="00380DB1"/>
    <w:rsid w:val="00380F00"/>
    <w:rsid w:val="00381458"/>
    <w:rsid w:val="0038188E"/>
    <w:rsid w:val="00381E7A"/>
    <w:rsid w:val="00382276"/>
    <w:rsid w:val="00382678"/>
    <w:rsid w:val="003826FA"/>
    <w:rsid w:val="00382CF7"/>
    <w:rsid w:val="00382E4A"/>
    <w:rsid w:val="00382F7F"/>
    <w:rsid w:val="00383012"/>
    <w:rsid w:val="003831D7"/>
    <w:rsid w:val="003831F1"/>
    <w:rsid w:val="00383602"/>
    <w:rsid w:val="00383A49"/>
    <w:rsid w:val="00383CA9"/>
    <w:rsid w:val="00383F03"/>
    <w:rsid w:val="00383FBC"/>
    <w:rsid w:val="003844BD"/>
    <w:rsid w:val="00384978"/>
    <w:rsid w:val="003849CD"/>
    <w:rsid w:val="00384C62"/>
    <w:rsid w:val="00384D59"/>
    <w:rsid w:val="00384FA4"/>
    <w:rsid w:val="0038533B"/>
    <w:rsid w:val="003855DA"/>
    <w:rsid w:val="003856ED"/>
    <w:rsid w:val="00385C57"/>
    <w:rsid w:val="00386269"/>
    <w:rsid w:val="0038633B"/>
    <w:rsid w:val="003863D1"/>
    <w:rsid w:val="00386747"/>
    <w:rsid w:val="003867D8"/>
    <w:rsid w:val="0038690B"/>
    <w:rsid w:val="003873F9"/>
    <w:rsid w:val="00387509"/>
    <w:rsid w:val="003877A8"/>
    <w:rsid w:val="003877DE"/>
    <w:rsid w:val="003878F8"/>
    <w:rsid w:val="00387B59"/>
    <w:rsid w:val="00387E12"/>
    <w:rsid w:val="003908AC"/>
    <w:rsid w:val="00390D6A"/>
    <w:rsid w:val="00390F70"/>
    <w:rsid w:val="00391166"/>
    <w:rsid w:val="0039119C"/>
    <w:rsid w:val="00391854"/>
    <w:rsid w:val="0039250F"/>
    <w:rsid w:val="00392591"/>
    <w:rsid w:val="0039275E"/>
    <w:rsid w:val="0039299B"/>
    <w:rsid w:val="00392A83"/>
    <w:rsid w:val="00392E9B"/>
    <w:rsid w:val="00392ECD"/>
    <w:rsid w:val="00392F15"/>
    <w:rsid w:val="003936C6"/>
    <w:rsid w:val="00393719"/>
    <w:rsid w:val="003937BB"/>
    <w:rsid w:val="003937C6"/>
    <w:rsid w:val="00393E73"/>
    <w:rsid w:val="00393F74"/>
    <w:rsid w:val="0039403D"/>
    <w:rsid w:val="00394982"/>
    <w:rsid w:val="00394BA6"/>
    <w:rsid w:val="00394D03"/>
    <w:rsid w:val="00394D66"/>
    <w:rsid w:val="003950E6"/>
    <w:rsid w:val="00395136"/>
    <w:rsid w:val="00395314"/>
    <w:rsid w:val="003953F0"/>
    <w:rsid w:val="0039546A"/>
    <w:rsid w:val="0039563E"/>
    <w:rsid w:val="00395787"/>
    <w:rsid w:val="00395979"/>
    <w:rsid w:val="00395BBF"/>
    <w:rsid w:val="0039617E"/>
    <w:rsid w:val="00396407"/>
    <w:rsid w:val="0039654F"/>
    <w:rsid w:val="00396618"/>
    <w:rsid w:val="00396C07"/>
    <w:rsid w:val="00396C4A"/>
    <w:rsid w:val="00396CD7"/>
    <w:rsid w:val="00396CE6"/>
    <w:rsid w:val="00396D55"/>
    <w:rsid w:val="0039708D"/>
    <w:rsid w:val="003971FD"/>
    <w:rsid w:val="0039730D"/>
    <w:rsid w:val="0039753C"/>
    <w:rsid w:val="0039785E"/>
    <w:rsid w:val="00397991"/>
    <w:rsid w:val="00397AD6"/>
    <w:rsid w:val="00397B57"/>
    <w:rsid w:val="003A00B0"/>
    <w:rsid w:val="003A0324"/>
    <w:rsid w:val="003A0458"/>
    <w:rsid w:val="003A0614"/>
    <w:rsid w:val="003A1775"/>
    <w:rsid w:val="003A18CA"/>
    <w:rsid w:val="003A1934"/>
    <w:rsid w:val="003A1F7D"/>
    <w:rsid w:val="003A2114"/>
    <w:rsid w:val="003A22B9"/>
    <w:rsid w:val="003A257A"/>
    <w:rsid w:val="003A270F"/>
    <w:rsid w:val="003A2748"/>
    <w:rsid w:val="003A2935"/>
    <w:rsid w:val="003A2E5F"/>
    <w:rsid w:val="003A32DE"/>
    <w:rsid w:val="003A33AC"/>
    <w:rsid w:val="003A3401"/>
    <w:rsid w:val="003A390B"/>
    <w:rsid w:val="003A3C72"/>
    <w:rsid w:val="003A3D4E"/>
    <w:rsid w:val="003A4577"/>
    <w:rsid w:val="003A4A0B"/>
    <w:rsid w:val="003A5052"/>
    <w:rsid w:val="003A54AA"/>
    <w:rsid w:val="003A5AF0"/>
    <w:rsid w:val="003A5B4E"/>
    <w:rsid w:val="003A5C7D"/>
    <w:rsid w:val="003A611D"/>
    <w:rsid w:val="003A62B6"/>
    <w:rsid w:val="003A63AD"/>
    <w:rsid w:val="003A662A"/>
    <w:rsid w:val="003A67F8"/>
    <w:rsid w:val="003A696E"/>
    <w:rsid w:val="003A6AB4"/>
    <w:rsid w:val="003A6B16"/>
    <w:rsid w:val="003A6C33"/>
    <w:rsid w:val="003A6DA9"/>
    <w:rsid w:val="003A71EE"/>
    <w:rsid w:val="003A7790"/>
    <w:rsid w:val="003A780D"/>
    <w:rsid w:val="003A78E1"/>
    <w:rsid w:val="003A7969"/>
    <w:rsid w:val="003A7BFB"/>
    <w:rsid w:val="003B032A"/>
    <w:rsid w:val="003B06A7"/>
    <w:rsid w:val="003B0925"/>
    <w:rsid w:val="003B0982"/>
    <w:rsid w:val="003B0D96"/>
    <w:rsid w:val="003B14AD"/>
    <w:rsid w:val="003B1B7D"/>
    <w:rsid w:val="003B1FE1"/>
    <w:rsid w:val="003B1FF4"/>
    <w:rsid w:val="003B223A"/>
    <w:rsid w:val="003B2404"/>
    <w:rsid w:val="003B243A"/>
    <w:rsid w:val="003B27CE"/>
    <w:rsid w:val="003B284E"/>
    <w:rsid w:val="003B2CF7"/>
    <w:rsid w:val="003B2FDC"/>
    <w:rsid w:val="003B36ED"/>
    <w:rsid w:val="003B3872"/>
    <w:rsid w:val="003B3A60"/>
    <w:rsid w:val="003B3AD7"/>
    <w:rsid w:val="003B3BB3"/>
    <w:rsid w:val="003B3C2C"/>
    <w:rsid w:val="003B3C40"/>
    <w:rsid w:val="003B4157"/>
    <w:rsid w:val="003B44E3"/>
    <w:rsid w:val="003B4603"/>
    <w:rsid w:val="003B4649"/>
    <w:rsid w:val="003B4EAD"/>
    <w:rsid w:val="003B4FAB"/>
    <w:rsid w:val="003B533D"/>
    <w:rsid w:val="003B5584"/>
    <w:rsid w:val="003B5CCC"/>
    <w:rsid w:val="003B5ED0"/>
    <w:rsid w:val="003B5EF5"/>
    <w:rsid w:val="003B6112"/>
    <w:rsid w:val="003B6477"/>
    <w:rsid w:val="003B6516"/>
    <w:rsid w:val="003B68DD"/>
    <w:rsid w:val="003B77B0"/>
    <w:rsid w:val="003B78C6"/>
    <w:rsid w:val="003B798B"/>
    <w:rsid w:val="003B7ED5"/>
    <w:rsid w:val="003B7FC2"/>
    <w:rsid w:val="003B7FDF"/>
    <w:rsid w:val="003C0210"/>
    <w:rsid w:val="003C090C"/>
    <w:rsid w:val="003C0A27"/>
    <w:rsid w:val="003C0B26"/>
    <w:rsid w:val="003C0B87"/>
    <w:rsid w:val="003C0BB0"/>
    <w:rsid w:val="003C0C21"/>
    <w:rsid w:val="003C0F3B"/>
    <w:rsid w:val="003C1094"/>
    <w:rsid w:val="003C11A8"/>
    <w:rsid w:val="003C13B5"/>
    <w:rsid w:val="003C1968"/>
    <w:rsid w:val="003C1E59"/>
    <w:rsid w:val="003C23AC"/>
    <w:rsid w:val="003C25B8"/>
    <w:rsid w:val="003C26B5"/>
    <w:rsid w:val="003C2A14"/>
    <w:rsid w:val="003C2C82"/>
    <w:rsid w:val="003C2E7B"/>
    <w:rsid w:val="003C2EB4"/>
    <w:rsid w:val="003C2FFC"/>
    <w:rsid w:val="003C32FF"/>
    <w:rsid w:val="003C3503"/>
    <w:rsid w:val="003C3968"/>
    <w:rsid w:val="003C3C58"/>
    <w:rsid w:val="003C3E39"/>
    <w:rsid w:val="003C453B"/>
    <w:rsid w:val="003C4684"/>
    <w:rsid w:val="003C4ADA"/>
    <w:rsid w:val="003C4DE3"/>
    <w:rsid w:val="003C51CC"/>
    <w:rsid w:val="003C534A"/>
    <w:rsid w:val="003C5A55"/>
    <w:rsid w:val="003C5BCF"/>
    <w:rsid w:val="003C5F3C"/>
    <w:rsid w:val="003C5F63"/>
    <w:rsid w:val="003C65F7"/>
    <w:rsid w:val="003C66AE"/>
    <w:rsid w:val="003C6C5C"/>
    <w:rsid w:val="003C6C88"/>
    <w:rsid w:val="003C7170"/>
    <w:rsid w:val="003C7466"/>
    <w:rsid w:val="003C783C"/>
    <w:rsid w:val="003C7A69"/>
    <w:rsid w:val="003C7C88"/>
    <w:rsid w:val="003C7E85"/>
    <w:rsid w:val="003C7F3C"/>
    <w:rsid w:val="003D0203"/>
    <w:rsid w:val="003D0237"/>
    <w:rsid w:val="003D06E0"/>
    <w:rsid w:val="003D0704"/>
    <w:rsid w:val="003D0D21"/>
    <w:rsid w:val="003D108B"/>
    <w:rsid w:val="003D20AC"/>
    <w:rsid w:val="003D28F8"/>
    <w:rsid w:val="003D2B53"/>
    <w:rsid w:val="003D2EB2"/>
    <w:rsid w:val="003D30F6"/>
    <w:rsid w:val="003D382E"/>
    <w:rsid w:val="003D3865"/>
    <w:rsid w:val="003D397E"/>
    <w:rsid w:val="003D3B03"/>
    <w:rsid w:val="003D3DD0"/>
    <w:rsid w:val="003D3EA6"/>
    <w:rsid w:val="003D3F58"/>
    <w:rsid w:val="003D4031"/>
    <w:rsid w:val="003D41A5"/>
    <w:rsid w:val="003D43EC"/>
    <w:rsid w:val="003D4837"/>
    <w:rsid w:val="003D4CB8"/>
    <w:rsid w:val="003D4E26"/>
    <w:rsid w:val="003D4FC5"/>
    <w:rsid w:val="003D5044"/>
    <w:rsid w:val="003D50C3"/>
    <w:rsid w:val="003D5CB9"/>
    <w:rsid w:val="003D5EF0"/>
    <w:rsid w:val="003D6209"/>
    <w:rsid w:val="003D6436"/>
    <w:rsid w:val="003D68EF"/>
    <w:rsid w:val="003D69AA"/>
    <w:rsid w:val="003D6C2F"/>
    <w:rsid w:val="003D6C67"/>
    <w:rsid w:val="003D6DA1"/>
    <w:rsid w:val="003D6E9A"/>
    <w:rsid w:val="003D6F2E"/>
    <w:rsid w:val="003D6FB4"/>
    <w:rsid w:val="003D7271"/>
    <w:rsid w:val="003D75BC"/>
    <w:rsid w:val="003D7838"/>
    <w:rsid w:val="003D78FC"/>
    <w:rsid w:val="003E0050"/>
    <w:rsid w:val="003E0085"/>
    <w:rsid w:val="003E02BF"/>
    <w:rsid w:val="003E05A0"/>
    <w:rsid w:val="003E05EF"/>
    <w:rsid w:val="003E06E6"/>
    <w:rsid w:val="003E0707"/>
    <w:rsid w:val="003E0734"/>
    <w:rsid w:val="003E0943"/>
    <w:rsid w:val="003E0EFD"/>
    <w:rsid w:val="003E1476"/>
    <w:rsid w:val="003E14CE"/>
    <w:rsid w:val="003E1779"/>
    <w:rsid w:val="003E193D"/>
    <w:rsid w:val="003E1BE3"/>
    <w:rsid w:val="003E1C77"/>
    <w:rsid w:val="003E1CD7"/>
    <w:rsid w:val="003E2024"/>
    <w:rsid w:val="003E209A"/>
    <w:rsid w:val="003E210F"/>
    <w:rsid w:val="003E219D"/>
    <w:rsid w:val="003E2543"/>
    <w:rsid w:val="003E27C7"/>
    <w:rsid w:val="003E2835"/>
    <w:rsid w:val="003E2EA6"/>
    <w:rsid w:val="003E30C7"/>
    <w:rsid w:val="003E35CC"/>
    <w:rsid w:val="003E3D38"/>
    <w:rsid w:val="003E3F78"/>
    <w:rsid w:val="003E4153"/>
    <w:rsid w:val="003E41A4"/>
    <w:rsid w:val="003E4421"/>
    <w:rsid w:val="003E50AA"/>
    <w:rsid w:val="003E51C6"/>
    <w:rsid w:val="003E5743"/>
    <w:rsid w:val="003E590B"/>
    <w:rsid w:val="003E5A27"/>
    <w:rsid w:val="003E5A8D"/>
    <w:rsid w:val="003E5D42"/>
    <w:rsid w:val="003E5DEB"/>
    <w:rsid w:val="003E5F35"/>
    <w:rsid w:val="003E612F"/>
    <w:rsid w:val="003E6196"/>
    <w:rsid w:val="003E6356"/>
    <w:rsid w:val="003E647B"/>
    <w:rsid w:val="003E657F"/>
    <w:rsid w:val="003E66EB"/>
    <w:rsid w:val="003E6778"/>
    <w:rsid w:val="003E678A"/>
    <w:rsid w:val="003E68D9"/>
    <w:rsid w:val="003E6925"/>
    <w:rsid w:val="003E6A59"/>
    <w:rsid w:val="003E703D"/>
    <w:rsid w:val="003E7084"/>
    <w:rsid w:val="003E721C"/>
    <w:rsid w:val="003E7ACE"/>
    <w:rsid w:val="003E7C72"/>
    <w:rsid w:val="003E7CAF"/>
    <w:rsid w:val="003F001B"/>
    <w:rsid w:val="003F004A"/>
    <w:rsid w:val="003F025D"/>
    <w:rsid w:val="003F0D9F"/>
    <w:rsid w:val="003F0DEE"/>
    <w:rsid w:val="003F0E22"/>
    <w:rsid w:val="003F114A"/>
    <w:rsid w:val="003F16CA"/>
    <w:rsid w:val="003F17E9"/>
    <w:rsid w:val="003F1DE6"/>
    <w:rsid w:val="003F2711"/>
    <w:rsid w:val="003F2A04"/>
    <w:rsid w:val="003F35E3"/>
    <w:rsid w:val="003F3AED"/>
    <w:rsid w:val="003F3C20"/>
    <w:rsid w:val="003F3E43"/>
    <w:rsid w:val="003F420C"/>
    <w:rsid w:val="003F46FA"/>
    <w:rsid w:val="003F4A75"/>
    <w:rsid w:val="003F4C97"/>
    <w:rsid w:val="003F504E"/>
    <w:rsid w:val="003F51D2"/>
    <w:rsid w:val="003F60FC"/>
    <w:rsid w:val="003F6195"/>
    <w:rsid w:val="003F620A"/>
    <w:rsid w:val="003F67B8"/>
    <w:rsid w:val="003F6F35"/>
    <w:rsid w:val="003F6FF1"/>
    <w:rsid w:val="003F7205"/>
    <w:rsid w:val="003F763A"/>
    <w:rsid w:val="003F7823"/>
    <w:rsid w:val="003F7B1E"/>
    <w:rsid w:val="003F7F16"/>
    <w:rsid w:val="004002D7"/>
    <w:rsid w:val="00400548"/>
    <w:rsid w:val="004008E4"/>
    <w:rsid w:val="00400C3F"/>
    <w:rsid w:val="004011BE"/>
    <w:rsid w:val="0040133C"/>
    <w:rsid w:val="004017ED"/>
    <w:rsid w:val="00401946"/>
    <w:rsid w:val="00401E20"/>
    <w:rsid w:val="00401F47"/>
    <w:rsid w:val="00401FFC"/>
    <w:rsid w:val="0040205F"/>
    <w:rsid w:val="004023B0"/>
    <w:rsid w:val="004027EB"/>
    <w:rsid w:val="0040281F"/>
    <w:rsid w:val="004028FD"/>
    <w:rsid w:val="00402970"/>
    <w:rsid w:val="00402A37"/>
    <w:rsid w:val="0040323B"/>
    <w:rsid w:val="00403E64"/>
    <w:rsid w:val="00403E7F"/>
    <w:rsid w:val="00403F19"/>
    <w:rsid w:val="00403F4F"/>
    <w:rsid w:val="0040401F"/>
    <w:rsid w:val="00404160"/>
    <w:rsid w:val="00404552"/>
    <w:rsid w:val="0040473E"/>
    <w:rsid w:val="004048A1"/>
    <w:rsid w:val="00404E61"/>
    <w:rsid w:val="0040560A"/>
    <w:rsid w:val="0040584D"/>
    <w:rsid w:val="00405924"/>
    <w:rsid w:val="00405A3A"/>
    <w:rsid w:val="00405C04"/>
    <w:rsid w:val="00405C5E"/>
    <w:rsid w:val="00405F86"/>
    <w:rsid w:val="00405FCE"/>
    <w:rsid w:val="004061D5"/>
    <w:rsid w:val="00406352"/>
    <w:rsid w:val="00406BEF"/>
    <w:rsid w:val="004071DF"/>
    <w:rsid w:val="00407251"/>
    <w:rsid w:val="004077D1"/>
    <w:rsid w:val="00407B2B"/>
    <w:rsid w:val="00407C51"/>
    <w:rsid w:val="00407D9C"/>
    <w:rsid w:val="0041096E"/>
    <w:rsid w:val="00410A33"/>
    <w:rsid w:val="00410FF6"/>
    <w:rsid w:val="00411047"/>
    <w:rsid w:val="00411291"/>
    <w:rsid w:val="00411684"/>
    <w:rsid w:val="00411962"/>
    <w:rsid w:val="00411B6D"/>
    <w:rsid w:val="00411B7B"/>
    <w:rsid w:val="00411D7E"/>
    <w:rsid w:val="00411D87"/>
    <w:rsid w:val="00411F7C"/>
    <w:rsid w:val="004124F4"/>
    <w:rsid w:val="004126D0"/>
    <w:rsid w:val="0041273D"/>
    <w:rsid w:val="00412752"/>
    <w:rsid w:val="004129F3"/>
    <w:rsid w:val="00412A57"/>
    <w:rsid w:val="00412A95"/>
    <w:rsid w:val="004134CA"/>
    <w:rsid w:val="004134FD"/>
    <w:rsid w:val="00413C13"/>
    <w:rsid w:val="004141AA"/>
    <w:rsid w:val="0041424D"/>
    <w:rsid w:val="0041468D"/>
    <w:rsid w:val="00414770"/>
    <w:rsid w:val="00414C4A"/>
    <w:rsid w:val="00414D49"/>
    <w:rsid w:val="00414EBE"/>
    <w:rsid w:val="00414F02"/>
    <w:rsid w:val="00415036"/>
    <w:rsid w:val="004154ED"/>
    <w:rsid w:val="004158CB"/>
    <w:rsid w:val="00415AF1"/>
    <w:rsid w:val="00415D1B"/>
    <w:rsid w:val="00415D95"/>
    <w:rsid w:val="00415E3C"/>
    <w:rsid w:val="004161F8"/>
    <w:rsid w:val="00416218"/>
    <w:rsid w:val="00416F8F"/>
    <w:rsid w:val="00417326"/>
    <w:rsid w:val="004177C1"/>
    <w:rsid w:val="004179EB"/>
    <w:rsid w:val="00417C64"/>
    <w:rsid w:val="00417F77"/>
    <w:rsid w:val="004201A3"/>
    <w:rsid w:val="0042088F"/>
    <w:rsid w:val="0042094F"/>
    <w:rsid w:val="00420C04"/>
    <w:rsid w:val="00420C0A"/>
    <w:rsid w:val="00420CAE"/>
    <w:rsid w:val="00420F2B"/>
    <w:rsid w:val="004210AA"/>
    <w:rsid w:val="0042139D"/>
    <w:rsid w:val="00421743"/>
    <w:rsid w:val="00421834"/>
    <w:rsid w:val="00421963"/>
    <w:rsid w:val="00421ABB"/>
    <w:rsid w:val="00421B81"/>
    <w:rsid w:val="00421B99"/>
    <w:rsid w:val="00421C30"/>
    <w:rsid w:val="00421CC8"/>
    <w:rsid w:val="00421FEB"/>
    <w:rsid w:val="004223E7"/>
    <w:rsid w:val="0042246A"/>
    <w:rsid w:val="004225B9"/>
    <w:rsid w:val="00422723"/>
    <w:rsid w:val="00422764"/>
    <w:rsid w:val="00422E51"/>
    <w:rsid w:val="00422F07"/>
    <w:rsid w:val="0042301E"/>
    <w:rsid w:val="0042308C"/>
    <w:rsid w:val="00423215"/>
    <w:rsid w:val="004233BF"/>
    <w:rsid w:val="00423478"/>
    <w:rsid w:val="004236C7"/>
    <w:rsid w:val="004237C0"/>
    <w:rsid w:val="00423883"/>
    <w:rsid w:val="00423AAB"/>
    <w:rsid w:val="00423D61"/>
    <w:rsid w:val="00423FCE"/>
    <w:rsid w:val="004240DE"/>
    <w:rsid w:val="0042454C"/>
    <w:rsid w:val="00424701"/>
    <w:rsid w:val="0042476F"/>
    <w:rsid w:val="00424988"/>
    <w:rsid w:val="00424A6A"/>
    <w:rsid w:val="00424B1F"/>
    <w:rsid w:val="00424E4F"/>
    <w:rsid w:val="004250B3"/>
    <w:rsid w:val="0042512F"/>
    <w:rsid w:val="00425329"/>
    <w:rsid w:val="00425988"/>
    <w:rsid w:val="00425A87"/>
    <w:rsid w:val="00425BF6"/>
    <w:rsid w:val="0042601F"/>
    <w:rsid w:val="004264F1"/>
    <w:rsid w:val="00426928"/>
    <w:rsid w:val="00426CBE"/>
    <w:rsid w:val="00426E57"/>
    <w:rsid w:val="0042746D"/>
    <w:rsid w:val="004274F0"/>
    <w:rsid w:val="004278B6"/>
    <w:rsid w:val="0042793C"/>
    <w:rsid w:val="0042794C"/>
    <w:rsid w:val="00427BCF"/>
    <w:rsid w:val="00427FCF"/>
    <w:rsid w:val="00430032"/>
    <w:rsid w:val="0043054A"/>
    <w:rsid w:val="00430702"/>
    <w:rsid w:val="00430825"/>
    <w:rsid w:val="00430856"/>
    <w:rsid w:val="00430D8D"/>
    <w:rsid w:val="004310CB"/>
    <w:rsid w:val="00431139"/>
    <w:rsid w:val="00431256"/>
    <w:rsid w:val="0043130C"/>
    <w:rsid w:val="0043158F"/>
    <w:rsid w:val="00431735"/>
    <w:rsid w:val="0043181E"/>
    <w:rsid w:val="00431948"/>
    <w:rsid w:val="00431E6A"/>
    <w:rsid w:val="004320A9"/>
    <w:rsid w:val="00432539"/>
    <w:rsid w:val="004326E2"/>
    <w:rsid w:val="00432895"/>
    <w:rsid w:val="00432CF6"/>
    <w:rsid w:val="00432FC6"/>
    <w:rsid w:val="004331C7"/>
    <w:rsid w:val="00433249"/>
    <w:rsid w:val="004334DB"/>
    <w:rsid w:val="00433730"/>
    <w:rsid w:val="00433786"/>
    <w:rsid w:val="00433B98"/>
    <w:rsid w:val="00433CF7"/>
    <w:rsid w:val="00433DA4"/>
    <w:rsid w:val="00433ED1"/>
    <w:rsid w:val="00434301"/>
    <w:rsid w:val="00434440"/>
    <w:rsid w:val="0043490A"/>
    <w:rsid w:val="004349AD"/>
    <w:rsid w:val="00434CBE"/>
    <w:rsid w:val="00434D22"/>
    <w:rsid w:val="00434D43"/>
    <w:rsid w:val="00434EF1"/>
    <w:rsid w:val="00434F23"/>
    <w:rsid w:val="00434F4D"/>
    <w:rsid w:val="00434FF2"/>
    <w:rsid w:val="00435983"/>
    <w:rsid w:val="004359F1"/>
    <w:rsid w:val="00436404"/>
    <w:rsid w:val="004367E2"/>
    <w:rsid w:val="004369E6"/>
    <w:rsid w:val="00436BCB"/>
    <w:rsid w:val="00436C28"/>
    <w:rsid w:val="00436D2F"/>
    <w:rsid w:val="00437035"/>
    <w:rsid w:val="0043722F"/>
    <w:rsid w:val="004372FC"/>
    <w:rsid w:val="00437961"/>
    <w:rsid w:val="00437F78"/>
    <w:rsid w:val="004405C8"/>
    <w:rsid w:val="0044097B"/>
    <w:rsid w:val="00440B52"/>
    <w:rsid w:val="00440B53"/>
    <w:rsid w:val="00440C72"/>
    <w:rsid w:val="00440D36"/>
    <w:rsid w:val="0044108F"/>
    <w:rsid w:val="00441464"/>
    <w:rsid w:val="004414C7"/>
    <w:rsid w:val="00441662"/>
    <w:rsid w:val="004417FA"/>
    <w:rsid w:val="0044195C"/>
    <w:rsid w:val="00441F52"/>
    <w:rsid w:val="00442225"/>
    <w:rsid w:val="004423D2"/>
    <w:rsid w:val="004424C3"/>
    <w:rsid w:val="00442540"/>
    <w:rsid w:val="004425AB"/>
    <w:rsid w:val="004429E2"/>
    <w:rsid w:val="00442DD1"/>
    <w:rsid w:val="00442F38"/>
    <w:rsid w:val="00443923"/>
    <w:rsid w:val="00443EBA"/>
    <w:rsid w:val="00444091"/>
    <w:rsid w:val="004440BF"/>
    <w:rsid w:val="004440E8"/>
    <w:rsid w:val="00444A84"/>
    <w:rsid w:val="00444B13"/>
    <w:rsid w:val="00445489"/>
    <w:rsid w:val="004454D3"/>
    <w:rsid w:val="004456A7"/>
    <w:rsid w:val="00445B48"/>
    <w:rsid w:val="00445D81"/>
    <w:rsid w:val="004461ED"/>
    <w:rsid w:val="00446351"/>
    <w:rsid w:val="004470DF"/>
    <w:rsid w:val="0044719A"/>
    <w:rsid w:val="004473C6"/>
    <w:rsid w:val="004474D3"/>
    <w:rsid w:val="00447726"/>
    <w:rsid w:val="004478D7"/>
    <w:rsid w:val="004478F1"/>
    <w:rsid w:val="00447A4D"/>
    <w:rsid w:val="00447DBE"/>
    <w:rsid w:val="00450974"/>
    <w:rsid w:val="004509C0"/>
    <w:rsid w:val="00450C09"/>
    <w:rsid w:val="00451231"/>
    <w:rsid w:val="00451262"/>
    <w:rsid w:val="00451603"/>
    <w:rsid w:val="00451A7D"/>
    <w:rsid w:val="0045209A"/>
    <w:rsid w:val="00452123"/>
    <w:rsid w:val="004522E0"/>
    <w:rsid w:val="004523BA"/>
    <w:rsid w:val="004529B0"/>
    <w:rsid w:val="00452BF0"/>
    <w:rsid w:val="00452CBE"/>
    <w:rsid w:val="00452FE5"/>
    <w:rsid w:val="00453129"/>
    <w:rsid w:val="00453A5E"/>
    <w:rsid w:val="00453DDA"/>
    <w:rsid w:val="00453DE3"/>
    <w:rsid w:val="00453E3F"/>
    <w:rsid w:val="00453E5D"/>
    <w:rsid w:val="0045440F"/>
    <w:rsid w:val="004547DE"/>
    <w:rsid w:val="004548F0"/>
    <w:rsid w:val="00454C63"/>
    <w:rsid w:val="00454EFB"/>
    <w:rsid w:val="00454FD1"/>
    <w:rsid w:val="00455442"/>
    <w:rsid w:val="00455483"/>
    <w:rsid w:val="00455769"/>
    <w:rsid w:val="00455B94"/>
    <w:rsid w:val="00455EA3"/>
    <w:rsid w:val="00456720"/>
    <w:rsid w:val="0045675D"/>
    <w:rsid w:val="00456762"/>
    <w:rsid w:val="004575F9"/>
    <w:rsid w:val="00457602"/>
    <w:rsid w:val="004576BE"/>
    <w:rsid w:val="00457859"/>
    <w:rsid w:val="004579A0"/>
    <w:rsid w:val="004579E0"/>
    <w:rsid w:val="00457A4C"/>
    <w:rsid w:val="00457E33"/>
    <w:rsid w:val="00457F9B"/>
    <w:rsid w:val="004600AC"/>
    <w:rsid w:val="0046040C"/>
    <w:rsid w:val="004605C4"/>
    <w:rsid w:val="00461017"/>
    <w:rsid w:val="00461049"/>
    <w:rsid w:val="0046152D"/>
    <w:rsid w:val="0046154F"/>
    <w:rsid w:val="004619DF"/>
    <w:rsid w:val="00461B0E"/>
    <w:rsid w:val="004620F5"/>
    <w:rsid w:val="00462797"/>
    <w:rsid w:val="004629FB"/>
    <w:rsid w:val="00462AFE"/>
    <w:rsid w:val="00462D21"/>
    <w:rsid w:val="00462D32"/>
    <w:rsid w:val="00462F92"/>
    <w:rsid w:val="00462FF3"/>
    <w:rsid w:val="0046341D"/>
    <w:rsid w:val="00463876"/>
    <w:rsid w:val="00463A65"/>
    <w:rsid w:val="00463DD2"/>
    <w:rsid w:val="004641FF"/>
    <w:rsid w:val="0046449E"/>
    <w:rsid w:val="00464511"/>
    <w:rsid w:val="004645B4"/>
    <w:rsid w:val="004645DC"/>
    <w:rsid w:val="00464691"/>
    <w:rsid w:val="00464CDD"/>
    <w:rsid w:val="00464F9A"/>
    <w:rsid w:val="00465074"/>
    <w:rsid w:val="00465076"/>
    <w:rsid w:val="00465250"/>
    <w:rsid w:val="00465439"/>
    <w:rsid w:val="00465475"/>
    <w:rsid w:val="004656B3"/>
    <w:rsid w:val="004657CE"/>
    <w:rsid w:val="00465A27"/>
    <w:rsid w:val="00465A98"/>
    <w:rsid w:val="0046614E"/>
    <w:rsid w:val="00466C33"/>
    <w:rsid w:val="00466E97"/>
    <w:rsid w:val="00466F8C"/>
    <w:rsid w:val="00467071"/>
    <w:rsid w:val="004670FC"/>
    <w:rsid w:val="0046734A"/>
    <w:rsid w:val="00467855"/>
    <w:rsid w:val="00467946"/>
    <w:rsid w:val="004679E8"/>
    <w:rsid w:val="00467A0B"/>
    <w:rsid w:val="00467DF2"/>
    <w:rsid w:val="00467EDC"/>
    <w:rsid w:val="00467FFA"/>
    <w:rsid w:val="00470055"/>
    <w:rsid w:val="004700FD"/>
    <w:rsid w:val="0047048D"/>
    <w:rsid w:val="0047064F"/>
    <w:rsid w:val="00470759"/>
    <w:rsid w:val="004708C7"/>
    <w:rsid w:val="00470AFA"/>
    <w:rsid w:val="00470B55"/>
    <w:rsid w:val="0047113D"/>
    <w:rsid w:val="00471353"/>
    <w:rsid w:val="00471999"/>
    <w:rsid w:val="00471C8F"/>
    <w:rsid w:val="00472088"/>
    <w:rsid w:val="004723DE"/>
    <w:rsid w:val="004725AC"/>
    <w:rsid w:val="00472FCB"/>
    <w:rsid w:val="0047349A"/>
    <w:rsid w:val="004739C4"/>
    <w:rsid w:val="00473A76"/>
    <w:rsid w:val="00473C23"/>
    <w:rsid w:val="00473D20"/>
    <w:rsid w:val="00474550"/>
    <w:rsid w:val="00474B06"/>
    <w:rsid w:val="004750EA"/>
    <w:rsid w:val="0047554B"/>
    <w:rsid w:val="0047560D"/>
    <w:rsid w:val="004756CF"/>
    <w:rsid w:val="00475B41"/>
    <w:rsid w:val="0047653B"/>
    <w:rsid w:val="00476704"/>
    <w:rsid w:val="0047678C"/>
    <w:rsid w:val="00476794"/>
    <w:rsid w:val="00476F10"/>
    <w:rsid w:val="00476F29"/>
    <w:rsid w:val="004770D2"/>
    <w:rsid w:val="0047749C"/>
    <w:rsid w:val="00477611"/>
    <w:rsid w:val="00477A33"/>
    <w:rsid w:val="0048021E"/>
    <w:rsid w:val="004802CB"/>
    <w:rsid w:val="00480730"/>
    <w:rsid w:val="00480AF1"/>
    <w:rsid w:val="00480DAA"/>
    <w:rsid w:val="00480F81"/>
    <w:rsid w:val="004811F4"/>
    <w:rsid w:val="00481A32"/>
    <w:rsid w:val="00481A4D"/>
    <w:rsid w:val="00481EFA"/>
    <w:rsid w:val="0048202B"/>
    <w:rsid w:val="00482056"/>
    <w:rsid w:val="004822CF"/>
    <w:rsid w:val="00482596"/>
    <w:rsid w:val="00482721"/>
    <w:rsid w:val="00482DC7"/>
    <w:rsid w:val="004830C2"/>
    <w:rsid w:val="004831A7"/>
    <w:rsid w:val="0048348F"/>
    <w:rsid w:val="004835E3"/>
    <w:rsid w:val="0048360C"/>
    <w:rsid w:val="0048379F"/>
    <w:rsid w:val="0048390E"/>
    <w:rsid w:val="00483949"/>
    <w:rsid w:val="004841A0"/>
    <w:rsid w:val="0048441D"/>
    <w:rsid w:val="004845C3"/>
    <w:rsid w:val="00484853"/>
    <w:rsid w:val="0048495B"/>
    <w:rsid w:val="00484CEF"/>
    <w:rsid w:val="00484F1A"/>
    <w:rsid w:val="00485377"/>
    <w:rsid w:val="00485578"/>
    <w:rsid w:val="004859A1"/>
    <w:rsid w:val="00485BCD"/>
    <w:rsid w:val="00485E7D"/>
    <w:rsid w:val="00485EAC"/>
    <w:rsid w:val="00485FE2"/>
    <w:rsid w:val="004860E1"/>
    <w:rsid w:val="004864E9"/>
    <w:rsid w:val="00486AD1"/>
    <w:rsid w:val="00486D99"/>
    <w:rsid w:val="004876CE"/>
    <w:rsid w:val="0048775A"/>
    <w:rsid w:val="00487A75"/>
    <w:rsid w:val="00487B7D"/>
    <w:rsid w:val="00487C26"/>
    <w:rsid w:val="004901CB"/>
    <w:rsid w:val="004902A8"/>
    <w:rsid w:val="004903E6"/>
    <w:rsid w:val="0049061A"/>
    <w:rsid w:val="00490632"/>
    <w:rsid w:val="004906E4"/>
    <w:rsid w:val="0049091D"/>
    <w:rsid w:val="00490B20"/>
    <w:rsid w:val="00490B4B"/>
    <w:rsid w:val="00490D99"/>
    <w:rsid w:val="00491083"/>
    <w:rsid w:val="004910E2"/>
    <w:rsid w:val="004914D6"/>
    <w:rsid w:val="00491C00"/>
    <w:rsid w:val="00492553"/>
    <w:rsid w:val="00492643"/>
    <w:rsid w:val="0049287A"/>
    <w:rsid w:val="004928CF"/>
    <w:rsid w:val="004929F2"/>
    <w:rsid w:val="00492B87"/>
    <w:rsid w:val="00492D82"/>
    <w:rsid w:val="00492E32"/>
    <w:rsid w:val="0049338C"/>
    <w:rsid w:val="004934FC"/>
    <w:rsid w:val="00493E0B"/>
    <w:rsid w:val="0049416D"/>
    <w:rsid w:val="004941A5"/>
    <w:rsid w:val="004943B7"/>
    <w:rsid w:val="0049450C"/>
    <w:rsid w:val="0049473D"/>
    <w:rsid w:val="00494797"/>
    <w:rsid w:val="004949B6"/>
    <w:rsid w:val="00495A42"/>
    <w:rsid w:val="00495CE8"/>
    <w:rsid w:val="00495F36"/>
    <w:rsid w:val="00496302"/>
    <w:rsid w:val="00496482"/>
    <w:rsid w:val="0049669E"/>
    <w:rsid w:val="0049699F"/>
    <w:rsid w:val="00496C73"/>
    <w:rsid w:val="00496E23"/>
    <w:rsid w:val="00496E45"/>
    <w:rsid w:val="00497294"/>
    <w:rsid w:val="004978D8"/>
    <w:rsid w:val="00497938"/>
    <w:rsid w:val="00497A8B"/>
    <w:rsid w:val="00497C7D"/>
    <w:rsid w:val="00497D83"/>
    <w:rsid w:val="00497F83"/>
    <w:rsid w:val="004A0007"/>
    <w:rsid w:val="004A0246"/>
    <w:rsid w:val="004A06B2"/>
    <w:rsid w:val="004A0869"/>
    <w:rsid w:val="004A0AA0"/>
    <w:rsid w:val="004A0EA5"/>
    <w:rsid w:val="004A1223"/>
    <w:rsid w:val="004A1588"/>
    <w:rsid w:val="004A159D"/>
    <w:rsid w:val="004A1653"/>
    <w:rsid w:val="004A16B7"/>
    <w:rsid w:val="004A17E7"/>
    <w:rsid w:val="004A1991"/>
    <w:rsid w:val="004A1D02"/>
    <w:rsid w:val="004A2145"/>
    <w:rsid w:val="004A2AFC"/>
    <w:rsid w:val="004A2BD5"/>
    <w:rsid w:val="004A2C8D"/>
    <w:rsid w:val="004A31D9"/>
    <w:rsid w:val="004A34F7"/>
    <w:rsid w:val="004A3602"/>
    <w:rsid w:val="004A3693"/>
    <w:rsid w:val="004A3710"/>
    <w:rsid w:val="004A3C7B"/>
    <w:rsid w:val="004A3D61"/>
    <w:rsid w:val="004A4219"/>
    <w:rsid w:val="004A4420"/>
    <w:rsid w:val="004A4469"/>
    <w:rsid w:val="004A482F"/>
    <w:rsid w:val="004A4D2F"/>
    <w:rsid w:val="004A4DF3"/>
    <w:rsid w:val="004A5166"/>
    <w:rsid w:val="004A51BD"/>
    <w:rsid w:val="004A5228"/>
    <w:rsid w:val="004A5267"/>
    <w:rsid w:val="004A5454"/>
    <w:rsid w:val="004A5498"/>
    <w:rsid w:val="004A54E8"/>
    <w:rsid w:val="004A58A9"/>
    <w:rsid w:val="004A58EE"/>
    <w:rsid w:val="004A5952"/>
    <w:rsid w:val="004A5A82"/>
    <w:rsid w:val="004A5B2F"/>
    <w:rsid w:val="004A5E45"/>
    <w:rsid w:val="004A5E6D"/>
    <w:rsid w:val="004A6778"/>
    <w:rsid w:val="004A6A74"/>
    <w:rsid w:val="004A6C86"/>
    <w:rsid w:val="004A6D25"/>
    <w:rsid w:val="004A6E94"/>
    <w:rsid w:val="004A702E"/>
    <w:rsid w:val="004A70F7"/>
    <w:rsid w:val="004A726A"/>
    <w:rsid w:val="004A72D3"/>
    <w:rsid w:val="004A757B"/>
    <w:rsid w:val="004A757E"/>
    <w:rsid w:val="004A7A2B"/>
    <w:rsid w:val="004A7BE9"/>
    <w:rsid w:val="004A7DE8"/>
    <w:rsid w:val="004B03E0"/>
    <w:rsid w:val="004B050B"/>
    <w:rsid w:val="004B05C7"/>
    <w:rsid w:val="004B12D0"/>
    <w:rsid w:val="004B1B05"/>
    <w:rsid w:val="004B1B5E"/>
    <w:rsid w:val="004B1C4B"/>
    <w:rsid w:val="004B1FE5"/>
    <w:rsid w:val="004B1FEE"/>
    <w:rsid w:val="004B2198"/>
    <w:rsid w:val="004B2469"/>
    <w:rsid w:val="004B2470"/>
    <w:rsid w:val="004B290A"/>
    <w:rsid w:val="004B2961"/>
    <w:rsid w:val="004B2A54"/>
    <w:rsid w:val="004B2E5C"/>
    <w:rsid w:val="004B2F9F"/>
    <w:rsid w:val="004B346F"/>
    <w:rsid w:val="004B3C99"/>
    <w:rsid w:val="004B3E79"/>
    <w:rsid w:val="004B3E86"/>
    <w:rsid w:val="004B3EF4"/>
    <w:rsid w:val="004B40D0"/>
    <w:rsid w:val="004B4238"/>
    <w:rsid w:val="004B45B9"/>
    <w:rsid w:val="004B4814"/>
    <w:rsid w:val="004B4CCB"/>
    <w:rsid w:val="004B4E27"/>
    <w:rsid w:val="004B4E89"/>
    <w:rsid w:val="004B5909"/>
    <w:rsid w:val="004B592B"/>
    <w:rsid w:val="004B5D74"/>
    <w:rsid w:val="004B5EFC"/>
    <w:rsid w:val="004B5F0A"/>
    <w:rsid w:val="004B610E"/>
    <w:rsid w:val="004B63D4"/>
    <w:rsid w:val="004B63E5"/>
    <w:rsid w:val="004B66C4"/>
    <w:rsid w:val="004B6B3D"/>
    <w:rsid w:val="004B6F06"/>
    <w:rsid w:val="004B73F4"/>
    <w:rsid w:val="004B7A0B"/>
    <w:rsid w:val="004B7A46"/>
    <w:rsid w:val="004C0343"/>
    <w:rsid w:val="004C041E"/>
    <w:rsid w:val="004C079A"/>
    <w:rsid w:val="004C0B97"/>
    <w:rsid w:val="004C1169"/>
    <w:rsid w:val="004C11F9"/>
    <w:rsid w:val="004C16CA"/>
    <w:rsid w:val="004C1813"/>
    <w:rsid w:val="004C19E9"/>
    <w:rsid w:val="004C1CE8"/>
    <w:rsid w:val="004C20CE"/>
    <w:rsid w:val="004C2296"/>
    <w:rsid w:val="004C234F"/>
    <w:rsid w:val="004C2381"/>
    <w:rsid w:val="004C24F4"/>
    <w:rsid w:val="004C25B8"/>
    <w:rsid w:val="004C277F"/>
    <w:rsid w:val="004C2B4F"/>
    <w:rsid w:val="004C2B6D"/>
    <w:rsid w:val="004C2C87"/>
    <w:rsid w:val="004C2C8B"/>
    <w:rsid w:val="004C2CE7"/>
    <w:rsid w:val="004C3334"/>
    <w:rsid w:val="004C3360"/>
    <w:rsid w:val="004C36EE"/>
    <w:rsid w:val="004C37D5"/>
    <w:rsid w:val="004C390B"/>
    <w:rsid w:val="004C3930"/>
    <w:rsid w:val="004C3A81"/>
    <w:rsid w:val="004C3C50"/>
    <w:rsid w:val="004C3D0E"/>
    <w:rsid w:val="004C3D54"/>
    <w:rsid w:val="004C3E53"/>
    <w:rsid w:val="004C41A1"/>
    <w:rsid w:val="004C4200"/>
    <w:rsid w:val="004C42D2"/>
    <w:rsid w:val="004C4580"/>
    <w:rsid w:val="004C4994"/>
    <w:rsid w:val="004C49C4"/>
    <w:rsid w:val="004C599D"/>
    <w:rsid w:val="004C5C6A"/>
    <w:rsid w:val="004C5D7B"/>
    <w:rsid w:val="004C61D3"/>
    <w:rsid w:val="004C627A"/>
    <w:rsid w:val="004C6786"/>
    <w:rsid w:val="004C6A33"/>
    <w:rsid w:val="004C6B52"/>
    <w:rsid w:val="004C6E89"/>
    <w:rsid w:val="004C6F84"/>
    <w:rsid w:val="004C6FBB"/>
    <w:rsid w:val="004C6FF8"/>
    <w:rsid w:val="004C72E1"/>
    <w:rsid w:val="004C73D6"/>
    <w:rsid w:val="004C77C8"/>
    <w:rsid w:val="004C7F68"/>
    <w:rsid w:val="004C7FE1"/>
    <w:rsid w:val="004D00A7"/>
    <w:rsid w:val="004D01CB"/>
    <w:rsid w:val="004D07C0"/>
    <w:rsid w:val="004D0925"/>
    <w:rsid w:val="004D09AD"/>
    <w:rsid w:val="004D09C6"/>
    <w:rsid w:val="004D0D44"/>
    <w:rsid w:val="004D0D9E"/>
    <w:rsid w:val="004D113F"/>
    <w:rsid w:val="004D12C4"/>
    <w:rsid w:val="004D1372"/>
    <w:rsid w:val="004D150E"/>
    <w:rsid w:val="004D15F7"/>
    <w:rsid w:val="004D174E"/>
    <w:rsid w:val="004D1863"/>
    <w:rsid w:val="004D1B4B"/>
    <w:rsid w:val="004D1BA7"/>
    <w:rsid w:val="004D222C"/>
    <w:rsid w:val="004D2587"/>
    <w:rsid w:val="004D27CE"/>
    <w:rsid w:val="004D2B9B"/>
    <w:rsid w:val="004D2BF6"/>
    <w:rsid w:val="004D2D01"/>
    <w:rsid w:val="004D2D5D"/>
    <w:rsid w:val="004D2ED5"/>
    <w:rsid w:val="004D2F18"/>
    <w:rsid w:val="004D31E9"/>
    <w:rsid w:val="004D31FC"/>
    <w:rsid w:val="004D32C4"/>
    <w:rsid w:val="004D3A09"/>
    <w:rsid w:val="004D3CC1"/>
    <w:rsid w:val="004D3E3F"/>
    <w:rsid w:val="004D3F2F"/>
    <w:rsid w:val="004D3F35"/>
    <w:rsid w:val="004D409C"/>
    <w:rsid w:val="004D41FA"/>
    <w:rsid w:val="004D4483"/>
    <w:rsid w:val="004D4D83"/>
    <w:rsid w:val="004D4DAA"/>
    <w:rsid w:val="004D4DD7"/>
    <w:rsid w:val="004D4DDE"/>
    <w:rsid w:val="004D5075"/>
    <w:rsid w:val="004D5082"/>
    <w:rsid w:val="004D52FF"/>
    <w:rsid w:val="004D533C"/>
    <w:rsid w:val="004D554C"/>
    <w:rsid w:val="004D56B5"/>
    <w:rsid w:val="004D5C16"/>
    <w:rsid w:val="004D5C93"/>
    <w:rsid w:val="004D5D8F"/>
    <w:rsid w:val="004D61C0"/>
    <w:rsid w:val="004D621C"/>
    <w:rsid w:val="004D628A"/>
    <w:rsid w:val="004D66B9"/>
    <w:rsid w:val="004D6B14"/>
    <w:rsid w:val="004D71CA"/>
    <w:rsid w:val="004D77C6"/>
    <w:rsid w:val="004D791D"/>
    <w:rsid w:val="004D798C"/>
    <w:rsid w:val="004D799F"/>
    <w:rsid w:val="004E0227"/>
    <w:rsid w:val="004E07A7"/>
    <w:rsid w:val="004E0BAD"/>
    <w:rsid w:val="004E0C4E"/>
    <w:rsid w:val="004E0C77"/>
    <w:rsid w:val="004E0DAB"/>
    <w:rsid w:val="004E0EBA"/>
    <w:rsid w:val="004E11EB"/>
    <w:rsid w:val="004E1451"/>
    <w:rsid w:val="004E19DB"/>
    <w:rsid w:val="004E1DC7"/>
    <w:rsid w:val="004E1F6A"/>
    <w:rsid w:val="004E1FD4"/>
    <w:rsid w:val="004E202C"/>
    <w:rsid w:val="004E2056"/>
    <w:rsid w:val="004E22C3"/>
    <w:rsid w:val="004E23A8"/>
    <w:rsid w:val="004E272F"/>
    <w:rsid w:val="004E276B"/>
    <w:rsid w:val="004E2E1B"/>
    <w:rsid w:val="004E2F8D"/>
    <w:rsid w:val="004E3102"/>
    <w:rsid w:val="004E3346"/>
    <w:rsid w:val="004E367D"/>
    <w:rsid w:val="004E36E1"/>
    <w:rsid w:val="004E3AF2"/>
    <w:rsid w:val="004E3EFA"/>
    <w:rsid w:val="004E3EFC"/>
    <w:rsid w:val="004E42DE"/>
    <w:rsid w:val="004E4596"/>
    <w:rsid w:val="004E473C"/>
    <w:rsid w:val="004E4D31"/>
    <w:rsid w:val="004E4DC4"/>
    <w:rsid w:val="004E5509"/>
    <w:rsid w:val="004E57C9"/>
    <w:rsid w:val="004E57F2"/>
    <w:rsid w:val="004E5837"/>
    <w:rsid w:val="004E5896"/>
    <w:rsid w:val="004E5DA6"/>
    <w:rsid w:val="004E6308"/>
    <w:rsid w:val="004E63C5"/>
    <w:rsid w:val="004E6592"/>
    <w:rsid w:val="004E69C5"/>
    <w:rsid w:val="004E6A88"/>
    <w:rsid w:val="004E6C98"/>
    <w:rsid w:val="004E6CA0"/>
    <w:rsid w:val="004E6D08"/>
    <w:rsid w:val="004E6DE2"/>
    <w:rsid w:val="004E7941"/>
    <w:rsid w:val="004E7BC8"/>
    <w:rsid w:val="004E7E3B"/>
    <w:rsid w:val="004E7F83"/>
    <w:rsid w:val="004F0009"/>
    <w:rsid w:val="004F059F"/>
    <w:rsid w:val="004F0669"/>
    <w:rsid w:val="004F0732"/>
    <w:rsid w:val="004F07EC"/>
    <w:rsid w:val="004F11D0"/>
    <w:rsid w:val="004F19C9"/>
    <w:rsid w:val="004F1AAA"/>
    <w:rsid w:val="004F1B9C"/>
    <w:rsid w:val="004F1BA0"/>
    <w:rsid w:val="004F1C04"/>
    <w:rsid w:val="004F1D66"/>
    <w:rsid w:val="004F20C6"/>
    <w:rsid w:val="004F22B7"/>
    <w:rsid w:val="004F2596"/>
    <w:rsid w:val="004F298C"/>
    <w:rsid w:val="004F2A9E"/>
    <w:rsid w:val="004F2DA6"/>
    <w:rsid w:val="004F2E24"/>
    <w:rsid w:val="004F2E9D"/>
    <w:rsid w:val="004F373C"/>
    <w:rsid w:val="004F3888"/>
    <w:rsid w:val="004F3B9C"/>
    <w:rsid w:val="004F3BDD"/>
    <w:rsid w:val="004F3E79"/>
    <w:rsid w:val="004F3FA4"/>
    <w:rsid w:val="004F40A4"/>
    <w:rsid w:val="004F4747"/>
    <w:rsid w:val="004F4A18"/>
    <w:rsid w:val="004F4BB3"/>
    <w:rsid w:val="004F4C55"/>
    <w:rsid w:val="004F5633"/>
    <w:rsid w:val="004F5638"/>
    <w:rsid w:val="004F569B"/>
    <w:rsid w:val="004F57CA"/>
    <w:rsid w:val="004F5AAC"/>
    <w:rsid w:val="004F5B44"/>
    <w:rsid w:val="004F5D7F"/>
    <w:rsid w:val="004F5E71"/>
    <w:rsid w:val="004F5FCE"/>
    <w:rsid w:val="004F624A"/>
    <w:rsid w:val="004F62C6"/>
    <w:rsid w:val="004F64E3"/>
    <w:rsid w:val="004F6501"/>
    <w:rsid w:val="004F68BF"/>
    <w:rsid w:val="004F6A7F"/>
    <w:rsid w:val="004F6C06"/>
    <w:rsid w:val="004F6E02"/>
    <w:rsid w:val="004F6F8E"/>
    <w:rsid w:val="004F7306"/>
    <w:rsid w:val="004F7699"/>
    <w:rsid w:val="004F77F7"/>
    <w:rsid w:val="004F7D1D"/>
    <w:rsid w:val="005001EE"/>
    <w:rsid w:val="005006A2"/>
    <w:rsid w:val="005009E2"/>
    <w:rsid w:val="00500A14"/>
    <w:rsid w:val="00500F4B"/>
    <w:rsid w:val="0050102F"/>
    <w:rsid w:val="0050130E"/>
    <w:rsid w:val="00501393"/>
    <w:rsid w:val="00501591"/>
    <w:rsid w:val="00501631"/>
    <w:rsid w:val="00501852"/>
    <w:rsid w:val="005018D5"/>
    <w:rsid w:val="005018F6"/>
    <w:rsid w:val="005019A2"/>
    <w:rsid w:val="00501AFC"/>
    <w:rsid w:val="00501C49"/>
    <w:rsid w:val="00501D8B"/>
    <w:rsid w:val="00501E8C"/>
    <w:rsid w:val="00501F71"/>
    <w:rsid w:val="005022F3"/>
    <w:rsid w:val="0050230C"/>
    <w:rsid w:val="0050257C"/>
    <w:rsid w:val="005025D1"/>
    <w:rsid w:val="005026FF"/>
    <w:rsid w:val="0050282A"/>
    <w:rsid w:val="005029F6"/>
    <w:rsid w:val="00502CF3"/>
    <w:rsid w:val="00502DA2"/>
    <w:rsid w:val="00503355"/>
    <w:rsid w:val="0050353F"/>
    <w:rsid w:val="0050405B"/>
    <w:rsid w:val="00504437"/>
    <w:rsid w:val="005044C7"/>
    <w:rsid w:val="00504E53"/>
    <w:rsid w:val="00504F35"/>
    <w:rsid w:val="00505098"/>
    <w:rsid w:val="005054D4"/>
    <w:rsid w:val="005054DD"/>
    <w:rsid w:val="0050588D"/>
    <w:rsid w:val="00505A2F"/>
    <w:rsid w:val="00505BAA"/>
    <w:rsid w:val="00505D89"/>
    <w:rsid w:val="0050614D"/>
    <w:rsid w:val="00506167"/>
    <w:rsid w:val="005063BF"/>
    <w:rsid w:val="005063D1"/>
    <w:rsid w:val="005064F7"/>
    <w:rsid w:val="00506E35"/>
    <w:rsid w:val="00507166"/>
    <w:rsid w:val="00507283"/>
    <w:rsid w:val="00507935"/>
    <w:rsid w:val="00507A53"/>
    <w:rsid w:val="00507E0B"/>
    <w:rsid w:val="00507FEA"/>
    <w:rsid w:val="00510085"/>
    <w:rsid w:val="005102F3"/>
    <w:rsid w:val="00510416"/>
    <w:rsid w:val="0051076E"/>
    <w:rsid w:val="005107A7"/>
    <w:rsid w:val="005114EF"/>
    <w:rsid w:val="0051157C"/>
    <w:rsid w:val="005117B9"/>
    <w:rsid w:val="0051245F"/>
    <w:rsid w:val="005126C4"/>
    <w:rsid w:val="005129BB"/>
    <w:rsid w:val="00512DE2"/>
    <w:rsid w:val="0051306E"/>
    <w:rsid w:val="0051357E"/>
    <w:rsid w:val="005135FC"/>
    <w:rsid w:val="00513628"/>
    <w:rsid w:val="00513833"/>
    <w:rsid w:val="005139C5"/>
    <w:rsid w:val="00513B83"/>
    <w:rsid w:val="00513E05"/>
    <w:rsid w:val="00513F74"/>
    <w:rsid w:val="00513FB1"/>
    <w:rsid w:val="005147A8"/>
    <w:rsid w:val="005148EC"/>
    <w:rsid w:val="005155FD"/>
    <w:rsid w:val="00515DE7"/>
    <w:rsid w:val="005161BA"/>
    <w:rsid w:val="00516578"/>
    <w:rsid w:val="00516A4C"/>
    <w:rsid w:val="00516B7A"/>
    <w:rsid w:val="00516CB6"/>
    <w:rsid w:val="00516D3E"/>
    <w:rsid w:val="00517097"/>
    <w:rsid w:val="00517294"/>
    <w:rsid w:val="005173A6"/>
    <w:rsid w:val="00517641"/>
    <w:rsid w:val="00517D15"/>
    <w:rsid w:val="00517D92"/>
    <w:rsid w:val="00520089"/>
    <w:rsid w:val="005200D9"/>
    <w:rsid w:val="00520192"/>
    <w:rsid w:val="00520314"/>
    <w:rsid w:val="005204C7"/>
    <w:rsid w:val="00520619"/>
    <w:rsid w:val="00520696"/>
    <w:rsid w:val="0052069E"/>
    <w:rsid w:val="00520CB6"/>
    <w:rsid w:val="00521290"/>
    <w:rsid w:val="005212AA"/>
    <w:rsid w:val="00521711"/>
    <w:rsid w:val="00521BF8"/>
    <w:rsid w:val="00521D0D"/>
    <w:rsid w:val="00523087"/>
    <w:rsid w:val="005230F7"/>
    <w:rsid w:val="005235CE"/>
    <w:rsid w:val="005237F2"/>
    <w:rsid w:val="00523836"/>
    <w:rsid w:val="00523CB8"/>
    <w:rsid w:val="00523DDB"/>
    <w:rsid w:val="005241E3"/>
    <w:rsid w:val="0052439C"/>
    <w:rsid w:val="005243F4"/>
    <w:rsid w:val="005247B9"/>
    <w:rsid w:val="00524A45"/>
    <w:rsid w:val="00524CDD"/>
    <w:rsid w:val="00524F6F"/>
    <w:rsid w:val="005253A2"/>
    <w:rsid w:val="005254F1"/>
    <w:rsid w:val="00525678"/>
    <w:rsid w:val="005256A2"/>
    <w:rsid w:val="0052573B"/>
    <w:rsid w:val="00525EDD"/>
    <w:rsid w:val="005263C5"/>
    <w:rsid w:val="005263FD"/>
    <w:rsid w:val="005264EE"/>
    <w:rsid w:val="00526D5B"/>
    <w:rsid w:val="00526FC8"/>
    <w:rsid w:val="00527023"/>
    <w:rsid w:val="0052707A"/>
    <w:rsid w:val="0052733D"/>
    <w:rsid w:val="0052739F"/>
    <w:rsid w:val="005275B0"/>
    <w:rsid w:val="00527735"/>
    <w:rsid w:val="005277FF"/>
    <w:rsid w:val="005278CE"/>
    <w:rsid w:val="00527DDB"/>
    <w:rsid w:val="0053042F"/>
    <w:rsid w:val="005307E3"/>
    <w:rsid w:val="00530CB2"/>
    <w:rsid w:val="00530ED8"/>
    <w:rsid w:val="00530FED"/>
    <w:rsid w:val="00531396"/>
    <w:rsid w:val="0053181D"/>
    <w:rsid w:val="005318AE"/>
    <w:rsid w:val="005319B1"/>
    <w:rsid w:val="00531EC5"/>
    <w:rsid w:val="0053238B"/>
    <w:rsid w:val="00532824"/>
    <w:rsid w:val="00532960"/>
    <w:rsid w:val="00532B96"/>
    <w:rsid w:val="00532BFD"/>
    <w:rsid w:val="00532D05"/>
    <w:rsid w:val="005333D7"/>
    <w:rsid w:val="0053361E"/>
    <w:rsid w:val="00533DD4"/>
    <w:rsid w:val="005348BA"/>
    <w:rsid w:val="00534A31"/>
    <w:rsid w:val="00534A81"/>
    <w:rsid w:val="00534AB7"/>
    <w:rsid w:val="00534C65"/>
    <w:rsid w:val="00534EA4"/>
    <w:rsid w:val="005354EF"/>
    <w:rsid w:val="00535909"/>
    <w:rsid w:val="00535A97"/>
    <w:rsid w:val="00535F1A"/>
    <w:rsid w:val="00536153"/>
    <w:rsid w:val="00536676"/>
    <w:rsid w:val="005366DC"/>
    <w:rsid w:val="005366E5"/>
    <w:rsid w:val="00536C55"/>
    <w:rsid w:val="00536DAF"/>
    <w:rsid w:val="00536FCF"/>
    <w:rsid w:val="005373E0"/>
    <w:rsid w:val="00537B4B"/>
    <w:rsid w:val="00537B77"/>
    <w:rsid w:val="005402D3"/>
    <w:rsid w:val="00540371"/>
    <w:rsid w:val="00540621"/>
    <w:rsid w:val="00540625"/>
    <w:rsid w:val="00540783"/>
    <w:rsid w:val="00540937"/>
    <w:rsid w:val="00540E96"/>
    <w:rsid w:val="00540F84"/>
    <w:rsid w:val="00541069"/>
    <w:rsid w:val="005412A8"/>
    <w:rsid w:val="0054139C"/>
    <w:rsid w:val="0054158F"/>
    <w:rsid w:val="0054160C"/>
    <w:rsid w:val="005417C9"/>
    <w:rsid w:val="00541841"/>
    <w:rsid w:val="00541A60"/>
    <w:rsid w:val="005420B0"/>
    <w:rsid w:val="005426AF"/>
    <w:rsid w:val="00542856"/>
    <w:rsid w:val="00542B6E"/>
    <w:rsid w:val="00542C2E"/>
    <w:rsid w:val="00543092"/>
    <w:rsid w:val="00543140"/>
    <w:rsid w:val="005433F5"/>
    <w:rsid w:val="00543427"/>
    <w:rsid w:val="005439D2"/>
    <w:rsid w:val="005441C5"/>
    <w:rsid w:val="005442C1"/>
    <w:rsid w:val="005445B1"/>
    <w:rsid w:val="00544A62"/>
    <w:rsid w:val="00544B92"/>
    <w:rsid w:val="00544CB0"/>
    <w:rsid w:val="00544D2F"/>
    <w:rsid w:val="00544D5E"/>
    <w:rsid w:val="00544F67"/>
    <w:rsid w:val="00545014"/>
    <w:rsid w:val="00545120"/>
    <w:rsid w:val="005458BD"/>
    <w:rsid w:val="005459D3"/>
    <w:rsid w:val="00545EAD"/>
    <w:rsid w:val="00545F1D"/>
    <w:rsid w:val="0054618F"/>
    <w:rsid w:val="005468D4"/>
    <w:rsid w:val="00546B02"/>
    <w:rsid w:val="00546C39"/>
    <w:rsid w:val="00546CAA"/>
    <w:rsid w:val="00546F35"/>
    <w:rsid w:val="005471DA"/>
    <w:rsid w:val="005474BD"/>
    <w:rsid w:val="0054757C"/>
    <w:rsid w:val="00547B14"/>
    <w:rsid w:val="00547BA3"/>
    <w:rsid w:val="00547F56"/>
    <w:rsid w:val="005500C9"/>
    <w:rsid w:val="005501D2"/>
    <w:rsid w:val="00550396"/>
    <w:rsid w:val="00550EE6"/>
    <w:rsid w:val="00551069"/>
    <w:rsid w:val="005512FC"/>
    <w:rsid w:val="0055135D"/>
    <w:rsid w:val="00551430"/>
    <w:rsid w:val="00551507"/>
    <w:rsid w:val="00551E68"/>
    <w:rsid w:val="005523FE"/>
    <w:rsid w:val="005524B7"/>
    <w:rsid w:val="005527F9"/>
    <w:rsid w:val="00552D0E"/>
    <w:rsid w:val="00552DA1"/>
    <w:rsid w:val="00553146"/>
    <w:rsid w:val="005532B2"/>
    <w:rsid w:val="00553391"/>
    <w:rsid w:val="005534C2"/>
    <w:rsid w:val="0055417F"/>
    <w:rsid w:val="0055422B"/>
    <w:rsid w:val="0055470F"/>
    <w:rsid w:val="00554C1A"/>
    <w:rsid w:val="005550FF"/>
    <w:rsid w:val="005553FA"/>
    <w:rsid w:val="0055549A"/>
    <w:rsid w:val="00555538"/>
    <w:rsid w:val="00555A8A"/>
    <w:rsid w:val="00555B25"/>
    <w:rsid w:val="00555EF4"/>
    <w:rsid w:val="00555F3B"/>
    <w:rsid w:val="00556090"/>
    <w:rsid w:val="005560BE"/>
    <w:rsid w:val="00556430"/>
    <w:rsid w:val="005564C9"/>
    <w:rsid w:val="00556935"/>
    <w:rsid w:val="00556A4D"/>
    <w:rsid w:val="00556AB7"/>
    <w:rsid w:val="00556AD9"/>
    <w:rsid w:val="005571AC"/>
    <w:rsid w:val="005571D5"/>
    <w:rsid w:val="0055729C"/>
    <w:rsid w:val="0055738B"/>
    <w:rsid w:val="005574FF"/>
    <w:rsid w:val="00557579"/>
    <w:rsid w:val="005578F0"/>
    <w:rsid w:val="00557979"/>
    <w:rsid w:val="00557A8F"/>
    <w:rsid w:val="00557C11"/>
    <w:rsid w:val="00557C50"/>
    <w:rsid w:val="00557C97"/>
    <w:rsid w:val="00557DA4"/>
    <w:rsid w:val="00557FF8"/>
    <w:rsid w:val="005609B6"/>
    <w:rsid w:val="00560ADB"/>
    <w:rsid w:val="00560F3A"/>
    <w:rsid w:val="00561434"/>
    <w:rsid w:val="0056162C"/>
    <w:rsid w:val="00561888"/>
    <w:rsid w:val="00562085"/>
    <w:rsid w:val="005620B5"/>
    <w:rsid w:val="00562182"/>
    <w:rsid w:val="005626A9"/>
    <w:rsid w:val="00562A67"/>
    <w:rsid w:val="00562C0A"/>
    <w:rsid w:val="00563092"/>
    <w:rsid w:val="00563205"/>
    <w:rsid w:val="005632FF"/>
    <w:rsid w:val="00563957"/>
    <w:rsid w:val="00563ACF"/>
    <w:rsid w:val="00563D51"/>
    <w:rsid w:val="00563E42"/>
    <w:rsid w:val="005640AD"/>
    <w:rsid w:val="005645C0"/>
    <w:rsid w:val="0056470E"/>
    <w:rsid w:val="00564ACE"/>
    <w:rsid w:val="00564B82"/>
    <w:rsid w:val="005653E8"/>
    <w:rsid w:val="0056544E"/>
    <w:rsid w:val="005659BA"/>
    <w:rsid w:val="00566084"/>
    <w:rsid w:val="005660D7"/>
    <w:rsid w:val="00566337"/>
    <w:rsid w:val="0056633C"/>
    <w:rsid w:val="0056690A"/>
    <w:rsid w:val="00566936"/>
    <w:rsid w:val="00566C46"/>
    <w:rsid w:val="00566F43"/>
    <w:rsid w:val="00567600"/>
    <w:rsid w:val="0056760B"/>
    <w:rsid w:val="00567D6A"/>
    <w:rsid w:val="00567EA5"/>
    <w:rsid w:val="00567F95"/>
    <w:rsid w:val="0057098A"/>
    <w:rsid w:val="00570B3D"/>
    <w:rsid w:val="00570D95"/>
    <w:rsid w:val="00570FD8"/>
    <w:rsid w:val="0057141E"/>
    <w:rsid w:val="005714DF"/>
    <w:rsid w:val="005716A1"/>
    <w:rsid w:val="0057186D"/>
    <w:rsid w:val="00571A37"/>
    <w:rsid w:val="00571BE5"/>
    <w:rsid w:val="00571D22"/>
    <w:rsid w:val="0057208F"/>
    <w:rsid w:val="00572901"/>
    <w:rsid w:val="00573186"/>
    <w:rsid w:val="00573426"/>
    <w:rsid w:val="005737F0"/>
    <w:rsid w:val="00573890"/>
    <w:rsid w:val="005739A1"/>
    <w:rsid w:val="0057424C"/>
    <w:rsid w:val="00574284"/>
    <w:rsid w:val="00574349"/>
    <w:rsid w:val="00574582"/>
    <w:rsid w:val="0057482B"/>
    <w:rsid w:val="00574867"/>
    <w:rsid w:val="00574A75"/>
    <w:rsid w:val="00574AD6"/>
    <w:rsid w:val="00574E22"/>
    <w:rsid w:val="00574F92"/>
    <w:rsid w:val="00575557"/>
    <w:rsid w:val="00575628"/>
    <w:rsid w:val="0057611C"/>
    <w:rsid w:val="0057634D"/>
    <w:rsid w:val="0057698E"/>
    <w:rsid w:val="00576A82"/>
    <w:rsid w:val="00576C0C"/>
    <w:rsid w:val="00576D11"/>
    <w:rsid w:val="005771AB"/>
    <w:rsid w:val="00577334"/>
    <w:rsid w:val="005774A1"/>
    <w:rsid w:val="0057753B"/>
    <w:rsid w:val="00577D4E"/>
    <w:rsid w:val="005800E6"/>
    <w:rsid w:val="00580B4A"/>
    <w:rsid w:val="00580C4A"/>
    <w:rsid w:val="00580CEB"/>
    <w:rsid w:val="00580DBC"/>
    <w:rsid w:val="00580E78"/>
    <w:rsid w:val="00580FB1"/>
    <w:rsid w:val="0058105B"/>
    <w:rsid w:val="0058125F"/>
    <w:rsid w:val="0058133B"/>
    <w:rsid w:val="00581419"/>
    <w:rsid w:val="00581608"/>
    <w:rsid w:val="00581741"/>
    <w:rsid w:val="00581938"/>
    <w:rsid w:val="00581D6E"/>
    <w:rsid w:val="00581ED0"/>
    <w:rsid w:val="00581FD5"/>
    <w:rsid w:val="0058200C"/>
    <w:rsid w:val="005822F5"/>
    <w:rsid w:val="00582490"/>
    <w:rsid w:val="0058249B"/>
    <w:rsid w:val="00582B53"/>
    <w:rsid w:val="00582F36"/>
    <w:rsid w:val="00582F3E"/>
    <w:rsid w:val="00583268"/>
    <w:rsid w:val="005838AB"/>
    <w:rsid w:val="00583991"/>
    <w:rsid w:val="005839CE"/>
    <w:rsid w:val="00583D92"/>
    <w:rsid w:val="005840DC"/>
    <w:rsid w:val="005842EE"/>
    <w:rsid w:val="00584381"/>
    <w:rsid w:val="00584C12"/>
    <w:rsid w:val="00584C9E"/>
    <w:rsid w:val="00584DD1"/>
    <w:rsid w:val="00585429"/>
    <w:rsid w:val="005855A7"/>
    <w:rsid w:val="005858D5"/>
    <w:rsid w:val="00585E05"/>
    <w:rsid w:val="00585FBB"/>
    <w:rsid w:val="005861F9"/>
    <w:rsid w:val="005867E3"/>
    <w:rsid w:val="00586F10"/>
    <w:rsid w:val="00586F1B"/>
    <w:rsid w:val="00587393"/>
    <w:rsid w:val="005874C9"/>
    <w:rsid w:val="0058754E"/>
    <w:rsid w:val="00587BB6"/>
    <w:rsid w:val="00587DB5"/>
    <w:rsid w:val="005901D1"/>
    <w:rsid w:val="005904B0"/>
    <w:rsid w:val="00590531"/>
    <w:rsid w:val="005906E5"/>
    <w:rsid w:val="00590A1C"/>
    <w:rsid w:val="00590CA9"/>
    <w:rsid w:val="0059107A"/>
    <w:rsid w:val="005910A0"/>
    <w:rsid w:val="0059159D"/>
    <w:rsid w:val="0059166D"/>
    <w:rsid w:val="005916BB"/>
    <w:rsid w:val="005917D9"/>
    <w:rsid w:val="005920C6"/>
    <w:rsid w:val="005924FC"/>
    <w:rsid w:val="005927A9"/>
    <w:rsid w:val="005929A0"/>
    <w:rsid w:val="00593398"/>
    <w:rsid w:val="00593605"/>
    <w:rsid w:val="0059362C"/>
    <w:rsid w:val="005937D3"/>
    <w:rsid w:val="00594013"/>
    <w:rsid w:val="0059409A"/>
    <w:rsid w:val="0059467C"/>
    <w:rsid w:val="00594857"/>
    <w:rsid w:val="00594A9D"/>
    <w:rsid w:val="00594B82"/>
    <w:rsid w:val="00595229"/>
    <w:rsid w:val="00595766"/>
    <w:rsid w:val="00595796"/>
    <w:rsid w:val="005957F1"/>
    <w:rsid w:val="00595CC2"/>
    <w:rsid w:val="00595E06"/>
    <w:rsid w:val="00595FB3"/>
    <w:rsid w:val="00596350"/>
    <w:rsid w:val="005964D6"/>
    <w:rsid w:val="00596931"/>
    <w:rsid w:val="00596B21"/>
    <w:rsid w:val="00596BB9"/>
    <w:rsid w:val="00596BDE"/>
    <w:rsid w:val="00596C57"/>
    <w:rsid w:val="005972CA"/>
    <w:rsid w:val="00597460"/>
    <w:rsid w:val="00597480"/>
    <w:rsid w:val="00597520"/>
    <w:rsid w:val="00597556"/>
    <w:rsid w:val="0059785E"/>
    <w:rsid w:val="00597962"/>
    <w:rsid w:val="00597B37"/>
    <w:rsid w:val="005A030D"/>
    <w:rsid w:val="005A03F3"/>
    <w:rsid w:val="005A08EA"/>
    <w:rsid w:val="005A0B06"/>
    <w:rsid w:val="005A0DCB"/>
    <w:rsid w:val="005A0F62"/>
    <w:rsid w:val="005A1033"/>
    <w:rsid w:val="005A130B"/>
    <w:rsid w:val="005A1328"/>
    <w:rsid w:val="005A1675"/>
    <w:rsid w:val="005A17A5"/>
    <w:rsid w:val="005A2B14"/>
    <w:rsid w:val="005A31AE"/>
    <w:rsid w:val="005A33A1"/>
    <w:rsid w:val="005A345B"/>
    <w:rsid w:val="005A3635"/>
    <w:rsid w:val="005A3706"/>
    <w:rsid w:val="005A37DB"/>
    <w:rsid w:val="005A3E8A"/>
    <w:rsid w:val="005A4427"/>
    <w:rsid w:val="005A4504"/>
    <w:rsid w:val="005A49AC"/>
    <w:rsid w:val="005A4CE7"/>
    <w:rsid w:val="005A4FE1"/>
    <w:rsid w:val="005A532C"/>
    <w:rsid w:val="005A5D23"/>
    <w:rsid w:val="005A5F6E"/>
    <w:rsid w:val="005A5F8D"/>
    <w:rsid w:val="005A63A5"/>
    <w:rsid w:val="005A66BF"/>
    <w:rsid w:val="005A6869"/>
    <w:rsid w:val="005A6AA0"/>
    <w:rsid w:val="005A6EF2"/>
    <w:rsid w:val="005A7078"/>
    <w:rsid w:val="005A7392"/>
    <w:rsid w:val="005A7907"/>
    <w:rsid w:val="005A7B94"/>
    <w:rsid w:val="005A7E35"/>
    <w:rsid w:val="005A7E64"/>
    <w:rsid w:val="005B0053"/>
    <w:rsid w:val="005B0246"/>
    <w:rsid w:val="005B0267"/>
    <w:rsid w:val="005B041C"/>
    <w:rsid w:val="005B0B34"/>
    <w:rsid w:val="005B0F31"/>
    <w:rsid w:val="005B0F69"/>
    <w:rsid w:val="005B10AA"/>
    <w:rsid w:val="005B1182"/>
    <w:rsid w:val="005B197E"/>
    <w:rsid w:val="005B1BD3"/>
    <w:rsid w:val="005B1DBF"/>
    <w:rsid w:val="005B1DCC"/>
    <w:rsid w:val="005B1E53"/>
    <w:rsid w:val="005B212F"/>
    <w:rsid w:val="005B2256"/>
    <w:rsid w:val="005B262D"/>
    <w:rsid w:val="005B26A3"/>
    <w:rsid w:val="005B277D"/>
    <w:rsid w:val="005B2A0A"/>
    <w:rsid w:val="005B2DA6"/>
    <w:rsid w:val="005B32A4"/>
    <w:rsid w:val="005B3330"/>
    <w:rsid w:val="005B3A31"/>
    <w:rsid w:val="005B3DA0"/>
    <w:rsid w:val="005B3E8D"/>
    <w:rsid w:val="005B412D"/>
    <w:rsid w:val="005B43A9"/>
    <w:rsid w:val="005B44CF"/>
    <w:rsid w:val="005B45EF"/>
    <w:rsid w:val="005B48EA"/>
    <w:rsid w:val="005B5080"/>
    <w:rsid w:val="005B51CC"/>
    <w:rsid w:val="005B5573"/>
    <w:rsid w:val="005B5F9D"/>
    <w:rsid w:val="005B6224"/>
    <w:rsid w:val="005B65B7"/>
    <w:rsid w:val="005B686F"/>
    <w:rsid w:val="005B6D9D"/>
    <w:rsid w:val="005B6F1F"/>
    <w:rsid w:val="005B7261"/>
    <w:rsid w:val="005B72BE"/>
    <w:rsid w:val="005B7306"/>
    <w:rsid w:val="005B74CE"/>
    <w:rsid w:val="005C0101"/>
    <w:rsid w:val="005C0126"/>
    <w:rsid w:val="005C04CF"/>
    <w:rsid w:val="005C055E"/>
    <w:rsid w:val="005C0594"/>
    <w:rsid w:val="005C062B"/>
    <w:rsid w:val="005C07FE"/>
    <w:rsid w:val="005C09E9"/>
    <w:rsid w:val="005C17C9"/>
    <w:rsid w:val="005C17E5"/>
    <w:rsid w:val="005C1A25"/>
    <w:rsid w:val="005C1D31"/>
    <w:rsid w:val="005C1EE9"/>
    <w:rsid w:val="005C1F46"/>
    <w:rsid w:val="005C1FDA"/>
    <w:rsid w:val="005C22B0"/>
    <w:rsid w:val="005C2306"/>
    <w:rsid w:val="005C2509"/>
    <w:rsid w:val="005C27B4"/>
    <w:rsid w:val="005C2B3D"/>
    <w:rsid w:val="005C34C5"/>
    <w:rsid w:val="005C35B5"/>
    <w:rsid w:val="005C3DC0"/>
    <w:rsid w:val="005C4049"/>
    <w:rsid w:val="005C418A"/>
    <w:rsid w:val="005C41BD"/>
    <w:rsid w:val="005C4277"/>
    <w:rsid w:val="005C4393"/>
    <w:rsid w:val="005C4C66"/>
    <w:rsid w:val="005C4DF0"/>
    <w:rsid w:val="005C510B"/>
    <w:rsid w:val="005C53A0"/>
    <w:rsid w:val="005C549A"/>
    <w:rsid w:val="005C566D"/>
    <w:rsid w:val="005C5703"/>
    <w:rsid w:val="005C5781"/>
    <w:rsid w:val="005C5845"/>
    <w:rsid w:val="005C58CD"/>
    <w:rsid w:val="005C58E2"/>
    <w:rsid w:val="005C59B7"/>
    <w:rsid w:val="005C5A5A"/>
    <w:rsid w:val="005C5AB1"/>
    <w:rsid w:val="005C5C66"/>
    <w:rsid w:val="005C5DE4"/>
    <w:rsid w:val="005C6097"/>
    <w:rsid w:val="005C63A9"/>
    <w:rsid w:val="005C64FA"/>
    <w:rsid w:val="005C67D5"/>
    <w:rsid w:val="005C6A60"/>
    <w:rsid w:val="005C6CAB"/>
    <w:rsid w:val="005C70C8"/>
    <w:rsid w:val="005C76F8"/>
    <w:rsid w:val="005C7AB5"/>
    <w:rsid w:val="005C7BEC"/>
    <w:rsid w:val="005C7CBD"/>
    <w:rsid w:val="005C7CC0"/>
    <w:rsid w:val="005C7DF3"/>
    <w:rsid w:val="005D01AF"/>
    <w:rsid w:val="005D085C"/>
    <w:rsid w:val="005D0BC7"/>
    <w:rsid w:val="005D0EDB"/>
    <w:rsid w:val="005D0F63"/>
    <w:rsid w:val="005D1A0D"/>
    <w:rsid w:val="005D200D"/>
    <w:rsid w:val="005D2021"/>
    <w:rsid w:val="005D22F5"/>
    <w:rsid w:val="005D24BE"/>
    <w:rsid w:val="005D261F"/>
    <w:rsid w:val="005D26BE"/>
    <w:rsid w:val="005D2849"/>
    <w:rsid w:val="005D2854"/>
    <w:rsid w:val="005D292F"/>
    <w:rsid w:val="005D295A"/>
    <w:rsid w:val="005D2E74"/>
    <w:rsid w:val="005D32F4"/>
    <w:rsid w:val="005D359A"/>
    <w:rsid w:val="005D3CE2"/>
    <w:rsid w:val="005D3DFD"/>
    <w:rsid w:val="005D4047"/>
    <w:rsid w:val="005D43DD"/>
    <w:rsid w:val="005D48CF"/>
    <w:rsid w:val="005D56D0"/>
    <w:rsid w:val="005D59CC"/>
    <w:rsid w:val="005D5B72"/>
    <w:rsid w:val="005D5D54"/>
    <w:rsid w:val="005D6063"/>
    <w:rsid w:val="005D60AA"/>
    <w:rsid w:val="005D63B7"/>
    <w:rsid w:val="005D645E"/>
    <w:rsid w:val="005D6493"/>
    <w:rsid w:val="005D66CE"/>
    <w:rsid w:val="005D6A86"/>
    <w:rsid w:val="005D6A96"/>
    <w:rsid w:val="005D6D0F"/>
    <w:rsid w:val="005D6D57"/>
    <w:rsid w:val="005D6E33"/>
    <w:rsid w:val="005D6EDE"/>
    <w:rsid w:val="005D6F57"/>
    <w:rsid w:val="005D6F6D"/>
    <w:rsid w:val="005D6FE9"/>
    <w:rsid w:val="005D74F5"/>
    <w:rsid w:val="005D7774"/>
    <w:rsid w:val="005D77DC"/>
    <w:rsid w:val="005D792E"/>
    <w:rsid w:val="005D7C1C"/>
    <w:rsid w:val="005D7D0A"/>
    <w:rsid w:val="005E058A"/>
    <w:rsid w:val="005E05D5"/>
    <w:rsid w:val="005E077D"/>
    <w:rsid w:val="005E07CF"/>
    <w:rsid w:val="005E0B2A"/>
    <w:rsid w:val="005E0BF9"/>
    <w:rsid w:val="005E11DD"/>
    <w:rsid w:val="005E1252"/>
    <w:rsid w:val="005E151C"/>
    <w:rsid w:val="005E1B03"/>
    <w:rsid w:val="005E1D81"/>
    <w:rsid w:val="005E1E30"/>
    <w:rsid w:val="005E2246"/>
    <w:rsid w:val="005E23E8"/>
    <w:rsid w:val="005E2764"/>
    <w:rsid w:val="005E27ED"/>
    <w:rsid w:val="005E2836"/>
    <w:rsid w:val="005E284C"/>
    <w:rsid w:val="005E28C9"/>
    <w:rsid w:val="005E2B04"/>
    <w:rsid w:val="005E2BAF"/>
    <w:rsid w:val="005E2BBF"/>
    <w:rsid w:val="005E2BCF"/>
    <w:rsid w:val="005E2EFD"/>
    <w:rsid w:val="005E31C3"/>
    <w:rsid w:val="005E3706"/>
    <w:rsid w:val="005E38D9"/>
    <w:rsid w:val="005E3A58"/>
    <w:rsid w:val="005E3B71"/>
    <w:rsid w:val="005E41AF"/>
    <w:rsid w:val="005E4208"/>
    <w:rsid w:val="005E4306"/>
    <w:rsid w:val="005E4441"/>
    <w:rsid w:val="005E46E6"/>
    <w:rsid w:val="005E4819"/>
    <w:rsid w:val="005E4B2D"/>
    <w:rsid w:val="005E4B7C"/>
    <w:rsid w:val="005E4C9E"/>
    <w:rsid w:val="005E4ECF"/>
    <w:rsid w:val="005E56B0"/>
    <w:rsid w:val="005E5748"/>
    <w:rsid w:val="005E5A86"/>
    <w:rsid w:val="005E5B0E"/>
    <w:rsid w:val="005E5FB7"/>
    <w:rsid w:val="005E6572"/>
    <w:rsid w:val="005E684A"/>
    <w:rsid w:val="005E6EF4"/>
    <w:rsid w:val="005E6FE0"/>
    <w:rsid w:val="005E71F9"/>
    <w:rsid w:val="005E757B"/>
    <w:rsid w:val="005E772D"/>
    <w:rsid w:val="005E77F0"/>
    <w:rsid w:val="005E7D02"/>
    <w:rsid w:val="005E7E3C"/>
    <w:rsid w:val="005E7F16"/>
    <w:rsid w:val="005F0600"/>
    <w:rsid w:val="005F0DDA"/>
    <w:rsid w:val="005F13E2"/>
    <w:rsid w:val="005F1D7A"/>
    <w:rsid w:val="005F251F"/>
    <w:rsid w:val="005F262C"/>
    <w:rsid w:val="005F2718"/>
    <w:rsid w:val="005F2A17"/>
    <w:rsid w:val="005F2AB0"/>
    <w:rsid w:val="005F2B7A"/>
    <w:rsid w:val="005F35CA"/>
    <w:rsid w:val="005F39DD"/>
    <w:rsid w:val="005F3C22"/>
    <w:rsid w:val="005F4355"/>
    <w:rsid w:val="005F436A"/>
    <w:rsid w:val="005F4495"/>
    <w:rsid w:val="005F4658"/>
    <w:rsid w:val="005F4901"/>
    <w:rsid w:val="005F533D"/>
    <w:rsid w:val="005F55C8"/>
    <w:rsid w:val="005F5825"/>
    <w:rsid w:val="005F5961"/>
    <w:rsid w:val="005F5F43"/>
    <w:rsid w:val="005F642A"/>
    <w:rsid w:val="005F6585"/>
    <w:rsid w:val="005F65B3"/>
    <w:rsid w:val="005F65D7"/>
    <w:rsid w:val="005F660C"/>
    <w:rsid w:val="005F6650"/>
    <w:rsid w:val="005F67BF"/>
    <w:rsid w:val="005F6A27"/>
    <w:rsid w:val="005F6A4F"/>
    <w:rsid w:val="005F700B"/>
    <w:rsid w:val="005F7143"/>
    <w:rsid w:val="005F72AC"/>
    <w:rsid w:val="005F7775"/>
    <w:rsid w:val="005F7F09"/>
    <w:rsid w:val="00600140"/>
    <w:rsid w:val="006005AD"/>
    <w:rsid w:val="0060063A"/>
    <w:rsid w:val="00600895"/>
    <w:rsid w:val="00600CDC"/>
    <w:rsid w:val="006010E2"/>
    <w:rsid w:val="00601290"/>
    <w:rsid w:val="00601459"/>
    <w:rsid w:val="0060162F"/>
    <w:rsid w:val="00601852"/>
    <w:rsid w:val="006023E4"/>
    <w:rsid w:val="006028A1"/>
    <w:rsid w:val="00602BFB"/>
    <w:rsid w:val="00602D17"/>
    <w:rsid w:val="0060309E"/>
    <w:rsid w:val="006032AC"/>
    <w:rsid w:val="00603839"/>
    <w:rsid w:val="00603870"/>
    <w:rsid w:val="00603CDB"/>
    <w:rsid w:val="00603DBF"/>
    <w:rsid w:val="00603DE2"/>
    <w:rsid w:val="006042AD"/>
    <w:rsid w:val="006045A7"/>
    <w:rsid w:val="00604764"/>
    <w:rsid w:val="00604799"/>
    <w:rsid w:val="00604F10"/>
    <w:rsid w:val="00605317"/>
    <w:rsid w:val="00605328"/>
    <w:rsid w:val="0060559F"/>
    <w:rsid w:val="006056F0"/>
    <w:rsid w:val="00605717"/>
    <w:rsid w:val="0060583F"/>
    <w:rsid w:val="006059F0"/>
    <w:rsid w:val="00605DA5"/>
    <w:rsid w:val="006060A8"/>
    <w:rsid w:val="00606554"/>
    <w:rsid w:val="00606A95"/>
    <w:rsid w:val="00607133"/>
    <w:rsid w:val="0060716C"/>
    <w:rsid w:val="006073ED"/>
    <w:rsid w:val="00607601"/>
    <w:rsid w:val="00607ACB"/>
    <w:rsid w:val="00607BE7"/>
    <w:rsid w:val="00607BFF"/>
    <w:rsid w:val="00607C5A"/>
    <w:rsid w:val="00607CB3"/>
    <w:rsid w:val="00607E83"/>
    <w:rsid w:val="00610277"/>
    <w:rsid w:val="006103B3"/>
    <w:rsid w:val="00610550"/>
    <w:rsid w:val="006105E8"/>
    <w:rsid w:val="00610663"/>
    <w:rsid w:val="00610687"/>
    <w:rsid w:val="00610844"/>
    <w:rsid w:val="006108C6"/>
    <w:rsid w:val="006109A6"/>
    <w:rsid w:val="006109D4"/>
    <w:rsid w:val="00610CED"/>
    <w:rsid w:val="00611032"/>
    <w:rsid w:val="006110CF"/>
    <w:rsid w:val="006112D1"/>
    <w:rsid w:val="0061145E"/>
    <w:rsid w:val="006117CA"/>
    <w:rsid w:val="006118E4"/>
    <w:rsid w:val="00611978"/>
    <w:rsid w:val="00611BBD"/>
    <w:rsid w:val="00611CD4"/>
    <w:rsid w:val="00611FAD"/>
    <w:rsid w:val="00611FE3"/>
    <w:rsid w:val="0061243A"/>
    <w:rsid w:val="0061251E"/>
    <w:rsid w:val="0061269A"/>
    <w:rsid w:val="006126DF"/>
    <w:rsid w:val="00612AAD"/>
    <w:rsid w:val="00612C3E"/>
    <w:rsid w:val="006133D5"/>
    <w:rsid w:val="0061381F"/>
    <w:rsid w:val="00613AA6"/>
    <w:rsid w:val="00613CF6"/>
    <w:rsid w:val="00614041"/>
    <w:rsid w:val="0061430B"/>
    <w:rsid w:val="0061453A"/>
    <w:rsid w:val="006146D0"/>
    <w:rsid w:val="0061483A"/>
    <w:rsid w:val="00614A6E"/>
    <w:rsid w:val="00614B08"/>
    <w:rsid w:val="00614B63"/>
    <w:rsid w:val="00614F0C"/>
    <w:rsid w:val="00614F45"/>
    <w:rsid w:val="00615BF1"/>
    <w:rsid w:val="006160FF"/>
    <w:rsid w:val="00616110"/>
    <w:rsid w:val="006161CB"/>
    <w:rsid w:val="006162F7"/>
    <w:rsid w:val="00616360"/>
    <w:rsid w:val="0061658C"/>
    <w:rsid w:val="0061699D"/>
    <w:rsid w:val="00616AF7"/>
    <w:rsid w:val="0061718B"/>
    <w:rsid w:val="0061723A"/>
    <w:rsid w:val="00617783"/>
    <w:rsid w:val="0061785A"/>
    <w:rsid w:val="00617973"/>
    <w:rsid w:val="00617CEF"/>
    <w:rsid w:val="00617DA3"/>
    <w:rsid w:val="00617DF3"/>
    <w:rsid w:val="00617FFB"/>
    <w:rsid w:val="00620831"/>
    <w:rsid w:val="00620CA9"/>
    <w:rsid w:val="00620E36"/>
    <w:rsid w:val="00620F2C"/>
    <w:rsid w:val="00621156"/>
    <w:rsid w:val="0062128E"/>
    <w:rsid w:val="006213DD"/>
    <w:rsid w:val="00621479"/>
    <w:rsid w:val="00621572"/>
    <w:rsid w:val="0062173B"/>
    <w:rsid w:val="00621B3F"/>
    <w:rsid w:val="00621B48"/>
    <w:rsid w:val="00621BCC"/>
    <w:rsid w:val="00621C4D"/>
    <w:rsid w:val="0062204C"/>
    <w:rsid w:val="006220A0"/>
    <w:rsid w:val="006223CE"/>
    <w:rsid w:val="0062241D"/>
    <w:rsid w:val="00622599"/>
    <w:rsid w:val="00622877"/>
    <w:rsid w:val="006229AF"/>
    <w:rsid w:val="006229BA"/>
    <w:rsid w:val="00622AF7"/>
    <w:rsid w:val="00622E2F"/>
    <w:rsid w:val="0062340B"/>
    <w:rsid w:val="006237AF"/>
    <w:rsid w:val="00623959"/>
    <w:rsid w:val="00623969"/>
    <w:rsid w:val="00623EB4"/>
    <w:rsid w:val="00624660"/>
    <w:rsid w:val="00624688"/>
    <w:rsid w:val="00624753"/>
    <w:rsid w:val="006247E5"/>
    <w:rsid w:val="00624C21"/>
    <w:rsid w:val="00624D38"/>
    <w:rsid w:val="00624D82"/>
    <w:rsid w:val="00625032"/>
    <w:rsid w:val="00625098"/>
    <w:rsid w:val="006254AE"/>
    <w:rsid w:val="00625712"/>
    <w:rsid w:val="006258C1"/>
    <w:rsid w:val="00625906"/>
    <w:rsid w:val="00625C77"/>
    <w:rsid w:val="00625D21"/>
    <w:rsid w:val="00625DB6"/>
    <w:rsid w:val="00625F70"/>
    <w:rsid w:val="006261F8"/>
    <w:rsid w:val="006266B7"/>
    <w:rsid w:val="0062678F"/>
    <w:rsid w:val="0062692A"/>
    <w:rsid w:val="0062699A"/>
    <w:rsid w:val="006269E4"/>
    <w:rsid w:val="00626B69"/>
    <w:rsid w:val="00626EFD"/>
    <w:rsid w:val="006272E7"/>
    <w:rsid w:val="006273EC"/>
    <w:rsid w:val="0062748B"/>
    <w:rsid w:val="00627600"/>
    <w:rsid w:val="0062764D"/>
    <w:rsid w:val="006276B3"/>
    <w:rsid w:val="00627A37"/>
    <w:rsid w:val="00627AB7"/>
    <w:rsid w:val="00627FB9"/>
    <w:rsid w:val="00630085"/>
    <w:rsid w:val="006300C4"/>
    <w:rsid w:val="00630776"/>
    <w:rsid w:val="0063093D"/>
    <w:rsid w:val="00630A7C"/>
    <w:rsid w:val="00630B08"/>
    <w:rsid w:val="00630E7B"/>
    <w:rsid w:val="00630F56"/>
    <w:rsid w:val="00631031"/>
    <w:rsid w:val="006313A8"/>
    <w:rsid w:val="006315A9"/>
    <w:rsid w:val="00631672"/>
    <w:rsid w:val="00631708"/>
    <w:rsid w:val="00631911"/>
    <w:rsid w:val="00631A02"/>
    <w:rsid w:val="00631C88"/>
    <w:rsid w:val="00631FCF"/>
    <w:rsid w:val="00632086"/>
    <w:rsid w:val="00632121"/>
    <w:rsid w:val="0063215D"/>
    <w:rsid w:val="006324A4"/>
    <w:rsid w:val="006324CF"/>
    <w:rsid w:val="0063274E"/>
    <w:rsid w:val="006328AF"/>
    <w:rsid w:val="0063292F"/>
    <w:rsid w:val="00632E80"/>
    <w:rsid w:val="00632F29"/>
    <w:rsid w:val="00633343"/>
    <w:rsid w:val="00633582"/>
    <w:rsid w:val="006335B2"/>
    <w:rsid w:val="00633CA6"/>
    <w:rsid w:val="00633F18"/>
    <w:rsid w:val="00633FF1"/>
    <w:rsid w:val="0063404D"/>
    <w:rsid w:val="00634106"/>
    <w:rsid w:val="00634132"/>
    <w:rsid w:val="0063456A"/>
    <w:rsid w:val="0063459A"/>
    <w:rsid w:val="006347B2"/>
    <w:rsid w:val="00634E6E"/>
    <w:rsid w:val="00634F30"/>
    <w:rsid w:val="00635105"/>
    <w:rsid w:val="0063548B"/>
    <w:rsid w:val="0063552F"/>
    <w:rsid w:val="00635613"/>
    <w:rsid w:val="006358D4"/>
    <w:rsid w:val="00635CB8"/>
    <w:rsid w:val="00635FA6"/>
    <w:rsid w:val="00635FFD"/>
    <w:rsid w:val="00636206"/>
    <w:rsid w:val="0063623D"/>
    <w:rsid w:val="00636304"/>
    <w:rsid w:val="006364BE"/>
    <w:rsid w:val="006366C5"/>
    <w:rsid w:val="0063674D"/>
    <w:rsid w:val="00636CDF"/>
    <w:rsid w:val="00636E21"/>
    <w:rsid w:val="00637203"/>
    <w:rsid w:val="006379D9"/>
    <w:rsid w:val="00637B64"/>
    <w:rsid w:val="00640049"/>
    <w:rsid w:val="006405B9"/>
    <w:rsid w:val="00640986"/>
    <w:rsid w:val="00640CF8"/>
    <w:rsid w:val="00640D63"/>
    <w:rsid w:val="00640D6C"/>
    <w:rsid w:val="00640D83"/>
    <w:rsid w:val="00640FB0"/>
    <w:rsid w:val="0064114F"/>
    <w:rsid w:val="00641175"/>
    <w:rsid w:val="006411AF"/>
    <w:rsid w:val="006415DF"/>
    <w:rsid w:val="006417CE"/>
    <w:rsid w:val="0064188E"/>
    <w:rsid w:val="00641EB7"/>
    <w:rsid w:val="00641F07"/>
    <w:rsid w:val="00642022"/>
    <w:rsid w:val="006420AE"/>
    <w:rsid w:val="0064256B"/>
    <w:rsid w:val="00642A31"/>
    <w:rsid w:val="00642C8F"/>
    <w:rsid w:val="00642FB3"/>
    <w:rsid w:val="0064353B"/>
    <w:rsid w:val="00643584"/>
    <w:rsid w:val="006436F1"/>
    <w:rsid w:val="006437CE"/>
    <w:rsid w:val="006439CD"/>
    <w:rsid w:val="00643A3A"/>
    <w:rsid w:val="00643BEC"/>
    <w:rsid w:val="00643D5A"/>
    <w:rsid w:val="00643EB3"/>
    <w:rsid w:val="00643EE8"/>
    <w:rsid w:val="00643FB4"/>
    <w:rsid w:val="00644014"/>
    <w:rsid w:val="006444F1"/>
    <w:rsid w:val="00644689"/>
    <w:rsid w:val="00644701"/>
    <w:rsid w:val="0064495A"/>
    <w:rsid w:val="00644AA1"/>
    <w:rsid w:val="00645537"/>
    <w:rsid w:val="0064554F"/>
    <w:rsid w:val="006457B8"/>
    <w:rsid w:val="006457F4"/>
    <w:rsid w:val="00645802"/>
    <w:rsid w:val="00646174"/>
    <w:rsid w:val="0064632B"/>
    <w:rsid w:val="006463F3"/>
    <w:rsid w:val="0064642F"/>
    <w:rsid w:val="00646614"/>
    <w:rsid w:val="006467E4"/>
    <w:rsid w:val="00646851"/>
    <w:rsid w:val="00646903"/>
    <w:rsid w:val="00646A31"/>
    <w:rsid w:val="00646EA3"/>
    <w:rsid w:val="00647233"/>
    <w:rsid w:val="0064769B"/>
    <w:rsid w:val="006477F6"/>
    <w:rsid w:val="00647BBB"/>
    <w:rsid w:val="00647D61"/>
    <w:rsid w:val="00647FE7"/>
    <w:rsid w:val="006500A1"/>
    <w:rsid w:val="006500BB"/>
    <w:rsid w:val="006501B8"/>
    <w:rsid w:val="006501C4"/>
    <w:rsid w:val="006505F0"/>
    <w:rsid w:val="006505FD"/>
    <w:rsid w:val="00650A79"/>
    <w:rsid w:val="00650B47"/>
    <w:rsid w:val="00650DCC"/>
    <w:rsid w:val="00650ECE"/>
    <w:rsid w:val="00650FB4"/>
    <w:rsid w:val="0065101B"/>
    <w:rsid w:val="006515E3"/>
    <w:rsid w:val="006518EF"/>
    <w:rsid w:val="0065197B"/>
    <w:rsid w:val="00651A1C"/>
    <w:rsid w:val="006522D7"/>
    <w:rsid w:val="00652B3B"/>
    <w:rsid w:val="00652EE9"/>
    <w:rsid w:val="0065308B"/>
    <w:rsid w:val="00653E60"/>
    <w:rsid w:val="0065420B"/>
    <w:rsid w:val="00654699"/>
    <w:rsid w:val="00654968"/>
    <w:rsid w:val="00654CEF"/>
    <w:rsid w:val="006550AC"/>
    <w:rsid w:val="0065542B"/>
    <w:rsid w:val="0065545A"/>
    <w:rsid w:val="0065576D"/>
    <w:rsid w:val="00655DE5"/>
    <w:rsid w:val="0065603C"/>
    <w:rsid w:val="00656803"/>
    <w:rsid w:val="00656A43"/>
    <w:rsid w:val="00656B46"/>
    <w:rsid w:val="00656C4E"/>
    <w:rsid w:val="00656E0F"/>
    <w:rsid w:val="00656EA9"/>
    <w:rsid w:val="006571DC"/>
    <w:rsid w:val="006573BC"/>
    <w:rsid w:val="00657446"/>
    <w:rsid w:val="00657585"/>
    <w:rsid w:val="0065762C"/>
    <w:rsid w:val="00657B8C"/>
    <w:rsid w:val="00657BFD"/>
    <w:rsid w:val="006601ED"/>
    <w:rsid w:val="006606ED"/>
    <w:rsid w:val="00660727"/>
    <w:rsid w:val="00660754"/>
    <w:rsid w:val="006609C2"/>
    <w:rsid w:val="00660A12"/>
    <w:rsid w:val="00660A80"/>
    <w:rsid w:val="00660B3B"/>
    <w:rsid w:val="00660D7D"/>
    <w:rsid w:val="0066111A"/>
    <w:rsid w:val="006612FD"/>
    <w:rsid w:val="00661647"/>
    <w:rsid w:val="006617ED"/>
    <w:rsid w:val="006618BF"/>
    <w:rsid w:val="0066192E"/>
    <w:rsid w:val="00661941"/>
    <w:rsid w:val="00661A05"/>
    <w:rsid w:val="00661AF2"/>
    <w:rsid w:val="00661C4D"/>
    <w:rsid w:val="0066209F"/>
    <w:rsid w:val="0066217C"/>
    <w:rsid w:val="00662196"/>
    <w:rsid w:val="006621FA"/>
    <w:rsid w:val="0066263E"/>
    <w:rsid w:val="0066284D"/>
    <w:rsid w:val="006631EE"/>
    <w:rsid w:val="006631F0"/>
    <w:rsid w:val="0066360C"/>
    <w:rsid w:val="00663714"/>
    <w:rsid w:val="00663923"/>
    <w:rsid w:val="00663A2C"/>
    <w:rsid w:val="00663F5B"/>
    <w:rsid w:val="00663F6C"/>
    <w:rsid w:val="006640D4"/>
    <w:rsid w:val="006646F7"/>
    <w:rsid w:val="00664883"/>
    <w:rsid w:val="006648BC"/>
    <w:rsid w:val="00664904"/>
    <w:rsid w:val="00664CDE"/>
    <w:rsid w:val="00664EDD"/>
    <w:rsid w:val="00664F11"/>
    <w:rsid w:val="006658C2"/>
    <w:rsid w:val="00665B28"/>
    <w:rsid w:val="00665D5E"/>
    <w:rsid w:val="00665E54"/>
    <w:rsid w:val="00666056"/>
    <w:rsid w:val="00666861"/>
    <w:rsid w:val="00666B67"/>
    <w:rsid w:val="00666CE0"/>
    <w:rsid w:val="00666CF5"/>
    <w:rsid w:val="00666E95"/>
    <w:rsid w:val="006671FB"/>
    <w:rsid w:val="0066748B"/>
    <w:rsid w:val="006675E9"/>
    <w:rsid w:val="006677B4"/>
    <w:rsid w:val="00667819"/>
    <w:rsid w:val="006679A2"/>
    <w:rsid w:val="00667B23"/>
    <w:rsid w:val="00667FD3"/>
    <w:rsid w:val="00670187"/>
    <w:rsid w:val="00670C36"/>
    <w:rsid w:val="00670E70"/>
    <w:rsid w:val="00670E95"/>
    <w:rsid w:val="00670F01"/>
    <w:rsid w:val="00670F6B"/>
    <w:rsid w:val="00671068"/>
    <w:rsid w:val="0067186A"/>
    <w:rsid w:val="00671B73"/>
    <w:rsid w:val="006720BC"/>
    <w:rsid w:val="00672169"/>
    <w:rsid w:val="006723CF"/>
    <w:rsid w:val="006724D3"/>
    <w:rsid w:val="00672788"/>
    <w:rsid w:val="00672B30"/>
    <w:rsid w:val="00672D92"/>
    <w:rsid w:val="00673066"/>
    <w:rsid w:val="0067316A"/>
    <w:rsid w:val="00673255"/>
    <w:rsid w:val="006732CC"/>
    <w:rsid w:val="0067338F"/>
    <w:rsid w:val="0067399D"/>
    <w:rsid w:val="00673B92"/>
    <w:rsid w:val="00673DC5"/>
    <w:rsid w:val="00674085"/>
    <w:rsid w:val="006742D1"/>
    <w:rsid w:val="006746DE"/>
    <w:rsid w:val="006748CC"/>
    <w:rsid w:val="006756E6"/>
    <w:rsid w:val="006757F2"/>
    <w:rsid w:val="00675BBB"/>
    <w:rsid w:val="00675C8E"/>
    <w:rsid w:val="00675D1C"/>
    <w:rsid w:val="00676057"/>
    <w:rsid w:val="00676073"/>
    <w:rsid w:val="006760BE"/>
    <w:rsid w:val="0067629E"/>
    <w:rsid w:val="006768DD"/>
    <w:rsid w:val="00676B79"/>
    <w:rsid w:val="00676C7F"/>
    <w:rsid w:val="0067731E"/>
    <w:rsid w:val="00677322"/>
    <w:rsid w:val="006774AC"/>
    <w:rsid w:val="00677801"/>
    <w:rsid w:val="00677E6A"/>
    <w:rsid w:val="006800B5"/>
    <w:rsid w:val="00680217"/>
    <w:rsid w:val="0068032D"/>
    <w:rsid w:val="006808B2"/>
    <w:rsid w:val="0068094C"/>
    <w:rsid w:val="00680AC8"/>
    <w:rsid w:val="00680C2C"/>
    <w:rsid w:val="00681090"/>
    <w:rsid w:val="006814DA"/>
    <w:rsid w:val="006815F7"/>
    <w:rsid w:val="0068184F"/>
    <w:rsid w:val="00681C06"/>
    <w:rsid w:val="0068238C"/>
    <w:rsid w:val="006829CA"/>
    <w:rsid w:val="00682A8D"/>
    <w:rsid w:val="00682E2A"/>
    <w:rsid w:val="00682E4D"/>
    <w:rsid w:val="006835AE"/>
    <w:rsid w:val="006839B4"/>
    <w:rsid w:val="00683A25"/>
    <w:rsid w:val="00683FDC"/>
    <w:rsid w:val="006841B1"/>
    <w:rsid w:val="00684B6C"/>
    <w:rsid w:val="00685125"/>
    <w:rsid w:val="0068519B"/>
    <w:rsid w:val="006857D7"/>
    <w:rsid w:val="00685983"/>
    <w:rsid w:val="00685A3B"/>
    <w:rsid w:val="00685A4D"/>
    <w:rsid w:val="00685CC6"/>
    <w:rsid w:val="0068628F"/>
    <w:rsid w:val="00686427"/>
    <w:rsid w:val="00686934"/>
    <w:rsid w:val="00686B7D"/>
    <w:rsid w:val="00686C88"/>
    <w:rsid w:val="00686CE0"/>
    <w:rsid w:val="00686E0E"/>
    <w:rsid w:val="00687066"/>
    <w:rsid w:val="006870D7"/>
    <w:rsid w:val="0068761E"/>
    <w:rsid w:val="00687668"/>
    <w:rsid w:val="006876E3"/>
    <w:rsid w:val="00687832"/>
    <w:rsid w:val="00687895"/>
    <w:rsid w:val="0069008E"/>
    <w:rsid w:val="0069019D"/>
    <w:rsid w:val="00690A56"/>
    <w:rsid w:val="00690A67"/>
    <w:rsid w:val="00690ABB"/>
    <w:rsid w:val="00690E74"/>
    <w:rsid w:val="00690EE8"/>
    <w:rsid w:val="006910EC"/>
    <w:rsid w:val="00691373"/>
    <w:rsid w:val="00691877"/>
    <w:rsid w:val="00691A07"/>
    <w:rsid w:val="00691EAE"/>
    <w:rsid w:val="006922AA"/>
    <w:rsid w:val="00692966"/>
    <w:rsid w:val="00692A1B"/>
    <w:rsid w:val="00692F4C"/>
    <w:rsid w:val="00692F89"/>
    <w:rsid w:val="006930B3"/>
    <w:rsid w:val="0069318E"/>
    <w:rsid w:val="0069344F"/>
    <w:rsid w:val="0069398C"/>
    <w:rsid w:val="00693ABA"/>
    <w:rsid w:val="00693D3E"/>
    <w:rsid w:val="006941BD"/>
    <w:rsid w:val="0069467E"/>
    <w:rsid w:val="00694685"/>
    <w:rsid w:val="006946DB"/>
    <w:rsid w:val="00694950"/>
    <w:rsid w:val="00694CEA"/>
    <w:rsid w:val="00695033"/>
    <w:rsid w:val="00695241"/>
    <w:rsid w:val="00695394"/>
    <w:rsid w:val="006953EA"/>
    <w:rsid w:val="00695AD1"/>
    <w:rsid w:val="00695AFF"/>
    <w:rsid w:val="00695B81"/>
    <w:rsid w:val="00695D1A"/>
    <w:rsid w:val="00695EF6"/>
    <w:rsid w:val="00696278"/>
    <w:rsid w:val="006964D0"/>
    <w:rsid w:val="006967DF"/>
    <w:rsid w:val="00696D10"/>
    <w:rsid w:val="00696E01"/>
    <w:rsid w:val="006970D8"/>
    <w:rsid w:val="006970E2"/>
    <w:rsid w:val="0069732D"/>
    <w:rsid w:val="0069733C"/>
    <w:rsid w:val="006973DB"/>
    <w:rsid w:val="00697498"/>
    <w:rsid w:val="006974D7"/>
    <w:rsid w:val="00697964"/>
    <w:rsid w:val="00697B2C"/>
    <w:rsid w:val="006A003A"/>
    <w:rsid w:val="006A0528"/>
    <w:rsid w:val="006A0896"/>
    <w:rsid w:val="006A0BB8"/>
    <w:rsid w:val="006A0D40"/>
    <w:rsid w:val="006A0DE8"/>
    <w:rsid w:val="006A1489"/>
    <w:rsid w:val="006A184D"/>
    <w:rsid w:val="006A1E38"/>
    <w:rsid w:val="006A2612"/>
    <w:rsid w:val="006A27CB"/>
    <w:rsid w:val="006A2835"/>
    <w:rsid w:val="006A28A0"/>
    <w:rsid w:val="006A293C"/>
    <w:rsid w:val="006A2992"/>
    <w:rsid w:val="006A2B94"/>
    <w:rsid w:val="006A2B9D"/>
    <w:rsid w:val="006A2D20"/>
    <w:rsid w:val="006A2E0F"/>
    <w:rsid w:val="006A2FA4"/>
    <w:rsid w:val="006A3099"/>
    <w:rsid w:val="006A317C"/>
    <w:rsid w:val="006A32A4"/>
    <w:rsid w:val="006A3581"/>
    <w:rsid w:val="006A3630"/>
    <w:rsid w:val="006A37A0"/>
    <w:rsid w:val="006A3D5D"/>
    <w:rsid w:val="006A400B"/>
    <w:rsid w:val="006A4050"/>
    <w:rsid w:val="006A40B8"/>
    <w:rsid w:val="006A41AF"/>
    <w:rsid w:val="006A4498"/>
    <w:rsid w:val="006A488B"/>
    <w:rsid w:val="006A496E"/>
    <w:rsid w:val="006A49A0"/>
    <w:rsid w:val="006A4CF5"/>
    <w:rsid w:val="006A4EAA"/>
    <w:rsid w:val="006A4FD4"/>
    <w:rsid w:val="006A5198"/>
    <w:rsid w:val="006A53D9"/>
    <w:rsid w:val="006A590E"/>
    <w:rsid w:val="006A5EEC"/>
    <w:rsid w:val="006A5F4F"/>
    <w:rsid w:val="006A64B4"/>
    <w:rsid w:val="006A6704"/>
    <w:rsid w:val="006A6C8A"/>
    <w:rsid w:val="006A6C91"/>
    <w:rsid w:val="006A6C93"/>
    <w:rsid w:val="006A6FE8"/>
    <w:rsid w:val="006A7492"/>
    <w:rsid w:val="006A7AB2"/>
    <w:rsid w:val="006A7BD5"/>
    <w:rsid w:val="006A7D29"/>
    <w:rsid w:val="006A7F84"/>
    <w:rsid w:val="006B00B7"/>
    <w:rsid w:val="006B02DB"/>
    <w:rsid w:val="006B045D"/>
    <w:rsid w:val="006B0765"/>
    <w:rsid w:val="006B0A87"/>
    <w:rsid w:val="006B12DF"/>
    <w:rsid w:val="006B14A8"/>
    <w:rsid w:val="006B19E7"/>
    <w:rsid w:val="006B1BBB"/>
    <w:rsid w:val="006B1E96"/>
    <w:rsid w:val="006B21F8"/>
    <w:rsid w:val="006B26A7"/>
    <w:rsid w:val="006B3181"/>
    <w:rsid w:val="006B3282"/>
    <w:rsid w:val="006B36A1"/>
    <w:rsid w:val="006B384B"/>
    <w:rsid w:val="006B3AFA"/>
    <w:rsid w:val="006B3C6F"/>
    <w:rsid w:val="006B3DCD"/>
    <w:rsid w:val="006B3E18"/>
    <w:rsid w:val="006B4066"/>
    <w:rsid w:val="006B4081"/>
    <w:rsid w:val="006B409E"/>
    <w:rsid w:val="006B421A"/>
    <w:rsid w:val="006B429F"/>
    <w:rsid w:val="006B4320"/>
    <w:rsid w:val="006B4349"/>
    <w:rsid w:val="006B43F4"/>
    <w:rsid w:val="006B4450"/>
    <w:rsid w:val="006B465F"/>
    <w:rsid w:val="006B4C89"/>
    <w:rsid w:val="006B4FD6"/>
    <w:rsid w:val="006B517E"/>
    <w:rsid w:val="006B51E0"/>
    <w:rsid w:val="006B52AB"/>
    <w:rsid w:val="006B53B2"/>
    <w:rsid w:val="006B5656"/>
    <w:rsid w:val="006B5A1F"/>
    <w:rsid w:val="006B5B67"/>
    <w:rsid w:val="006B5D50"/>
    <w:rsid w:val="006B67A7"/>
    <w:rsid w:val="006B684E"/>
    <w:rsid w:val="006B69C5"/>
    <w:rsid w:val="006B72DA"/>
    <w:rsid w:val="006B759C"/>
    <w:rsid w:val="006B75F4"/>
    <w:rsid w:val="006B78C5"/>
    <w:rsid w:val="006B7B35"/>
    <w:rsid w:val="006C01BB"/>
    <w:rsid w:val="006C09F8"/>
    <w:rsid w:val="006C0C96"/>
    <w:rsid w:val="006C0D45"/>
    <w:rsid w:val="006C0EE8"/>
    <w:rsid w:val="006C1171"/>
    <w:rsid w:val="006C141E"/>
    <w:rsid w:val="006C15B8"/>
    <w:rsid w:val="006C167E"/>
    <w:rsid w:val="006C1C4C"/>
    <w:rsid w:val="006C1CAD"/>
    <w:rsid w:val="006C1E1B"/>
    <w:rsid w:val="006C1ECB"/>
    <w:rsid w:val="006C2475"/>
    <w:rsid w:val="006C2647"/>
    <w:rsid w:val="006C2702"/>
    <w:rsid w:val="006C2716"/>
    <w:rsid w:val="006C2854"/>
    <w:rsid w:val="006C2867"/>
    <w:rsid w:val="006C294A"/>
    <w:rsid w:val="006C2AEF"/>
    <w:rsid w:val="006C2F18"/>
    <w:rsid w:val="006C30E2"/>
    <w:rsid w:val="006C3405"/>
    <w:rsid w:val="006C34DD"/>
    <w:rsid w:val="006C3855"/>
    <w:rsid w:val="006C3BC5"/>
    <w:rsid w:val="006C3CD0"/>
    <w:rsid w:val="006C3E60"/>
    <w:rsid w:val="006C43BE"/>
    <w:rsid w:val="006C45D7"/>
    <w:rsid w:val="006C4658"/>
    <w:rsid w:val="006C4777"/>
    <w:rsid w:val="006C49F4"/>
    <w:rsid w:val="006C4D40"/>
    <w:rsid w:val="006C5231"/>
    <w:rsid w:val="006C57BB"/>
    <w:rsid w:val="006C5B3E"/>
    <w:rsid w:val="006C5C7F"/>
    <w:rsid w:val="006C5F0B"/>
    <w:rsid w:val="006C5F66"/>
    <w:rsid w:val="006C6135"/>
    <w:rsid w:val="006C61B4"/>
    <w:rsid w:val="006C6436"/>
    <w:rsid w:val="006C65BA"/>
    <w:rsid w:val="006C67B7"/>
    <w:rsid w:val="006C6D6E"/>
    <w:rsid w:val="006C6E99"/>
    <w:rsid w:val="006C735A"/>
    <w:rsid w:val="006C74BC"/>
    <w:rsid w:val="006C76DB"/>
    <w:rsid w:val="006C7981"/>
    <w:rsid w:val="006C7BE0"/>
    <w:rsid w:val="006C7CD8"/>
    <w:rsid w:val="006D006E"/>
    <w:rsid w:val="006D01D3"/>
    <w:rsid w:val="006D0306"/>
    <w:rsid w:val="006D03F1"/>
    <w:rsid w:val="006D050B"/>
    <w:rsid w:val="006D0809"/>
    <w:rsid w:val="006D083B"/>
    <w:rsid w:val="006D0A0A"/>
    <w:rsid w:val="006D0EAB"/>
    <w:rsid w:val="006D12B2"/>
    <w:rsid w:val="006D14EF"/>
    <w:rsid w:val="006D1553"/>
    <w:rsid w:val="006D17A2"/>
    <w:rsid w:val="006D1A76"/>
    <w:rsid w:val="006D1F36"/>
    <w:rsid w:val="006D24C3"/>
    <w:rsid w:val="006D252A"/>
    <w:rsid w:val="006D260E"/>
    <w:rsid w:val="006D2C9A"/>
    <w:rsid w:val="006D2FE3"/>
    <w:rsid w:val="006D301B"/>
    <w:rsid w:val="006D3190"/>
    <w:rsid w:val="006D31E1"/>
    <w:rsid w:val="006D3A7C"/>
    <w:rsid w:val="006D3CF3"/>
    <w:rsid w:val="006D3E31"/>
    <w:rsid w:val="006D452C"/>
    <w:rsid w:val="006D4DE8"/>
    <w:rsid w:val="006D5133"/>
    <w:rsid w:val="006D5178"/>
    <w:rsid w:val="006D531C"/>
    <w:rsid w:val="006D5331"/>
    <w:rsid w:val="006D5364"/>
    <w:rsid w:val="006D5611"/>
    <w:rsid w:val="006D562F"/>
    <w:rsid w:val="006D57FA"/>
    <w:rsid w:val="006D58FA"/>
    <w:rsid w:val="006D5A6D"/>
    <w:rsid w:val="006D5F49"/>
    <w:rsid w:val="006D609A"/>
    <w:rsid w:val="006D67C4"/>
    <w:rsid w:val="006D695C"/>
    <w:rsid w:val="006D6AB9"/>
    <w:rsid w:val="006D6DF8"/>
    <w:rsid w:val="006D6F1B"/>
    <w:rsid w:val="006D711C"/>
    <w:rsid w:val="006D7176"/>
    <w:rsid w:val="006D7384"/>
    <w:rsid w:val="006D7454"/>
    <w:rsid w:val="006D78D9"/>
    <w:rsid w:val="006D7CF6"/>
    <w:rsid w:val="006E034B"/>
    <w:rsid w:val="006E0565"/>
    <w:rsid w:val="006E0798"/>
    <w:rsid w:val="006E0D5E"/>
    <w:rsid w:val="006E0EA7"/>
    <w:rsid w:val="006E16D4"/>
    <w:rsid w:val="006E171A"/>
    <w:rsid w:val="006E1CE9"/>
    <w:rsid w:val="006E1E70"/>
    <w:rsid w:val="006E206A"/>
    <w:rsid w:val="006E237F"/>
    <w:rsid w:val="006E2624"/>
    <w:rsid w:val="006E27F2"/>
    <w:rsid w:val="006E2B57"/>
    <w:rsid w:val="006E2BB0"/>
    <w:rsid w:val="006E2EFE"/>
    <w:rsid w:val="006E3D53"/>
    <w:rsid w:val="006E3E1B"/>
    <w:rsid w:val="006E3E29"/>
    <w:rsid w:val="006E3EEA"/>
    <w:rsid w:val="006E3F86"/>
    <w:rsid w:val="006E40F7"/>
    <w:rsid w:val="006E45A9"/>
    <w:rsid w:val="006E46F1"/>
    <w:rsid w:val="006E482A"/>
    <w:rsid w:val="006E4864"/>
    <w:rsid w:val="006E495D"/>
    <w:rsid w:val="006E497D"/>
    <w:rsid w:val="006E4A9F"/>
    <w:rsid w:val="006E4AFE"/>
    <w:rsid w:val="006E4BF1"/>
    <w:rsid w:val="006E4D07"/>
    <w:rsid w:val="006E4E21"/>
    <w:rsid w:val="006E51E5"/>
    <w:rsid w:val="006E5422"/>
    <w:rsid w:val="006E57E1"/>
    <w:rsid w:val="006E58D4"/>
    <w:rsid w:val="006E5979"/>
    <w:rsid w:val="006E6189"/>
    <w:rsid w:val="006E657D"/>
    <w:rsid w:val="006E6A77"/>
    <w:rsid w:val="006E6B54"/>
    <w:rsid w:val="006E6C5A"/>
    <w:rsid w:val="006E6C92"/>
    <w:rsid w:val="006E6EED"/>
    <w:rsid w:val="006E6F7C"/>
    <w:rsid w:val="006E70D2"/>
    <w:rsid w:val="006E70D8"/>
    <w:rsid w:val="006E71EE"/>
    <w:rsid w:val="006E73A5"/>
    <w:rsid w:val="006E73C2"/>
    <w:rsid w:val="006E75C3"/>
    <w:rsid w:val="006E77C2"/>
    <w:rsid w:val="006E77D2"/>
    <w:rsid w:val="006E7FA6"/>
    <w:rsid w:val="006E7FA7"/>
    <w:rsid w:val="006F02D4"/>
    <w:rsid w:val="006F05D0"/>
    <w:rsid w:val="006F0680"/>
    <w:rsid w:val="006F08F5"/>
    <w:rsid w:val="006F0952"/>
    <w:rsid w:val="006F0BF1"/>
    <w:rsid w:val="006F0E6B"/>
    <w:rsid w:val="006F11C9"/>
    <w:rsid w:val="006F14BB"/>
    <w:rsid w:val="006F196C"/>
    <w:rsid w:val="006F1D6D"/>
    <w:rsid w:val="006F1F94"/>
    <w:rsid w:val="006F219A"/>
    <w:rsid w:val="006F21F7"/>
    <w:rsid w:val="006F2289"/>
    <w:rsid w:val="006F23F6"/>
    <w:rsid w:val="006F2406"/>
    <w:rsid w:val="006F281C"/>
    <w:rsid w:val="006F2841"/>
    <w:rsid w:val="006F29D7"/>
    <w:rsid w:val="006F2D84"/>
    <w:rsid w:val="006F2E80"/>
    <w:rsid w:val="006F3565"/>
    <w:rsid w:val="006F3639"/>
    <w:rsid w:val="006F3832"/>
    <w:rsid w:val="006F38A3"/>
    <w:rsid w:val="006F38BB"/>
    <w:rsid w:val="006F3C0B"/>
    <w:rsid w:val="006F3EA2"/>
    <w:rsid w:val="006F4131"/>
    <w:rsid w:val="006F420E"/>
    <w:rsid w:val="006F4307"/>
    <w:rsid w:val="006F451B"/>
    <w:rsid w:val="006F45CE"/>
    <w:rsid w:val="006F46FA"/>
    <w:rsid w:val="006F49AC"/>
    <w:rsid w:val="006F49DE"/>
    <w:rsid w:val="006F4DE9"/>
    <w:rsid w:val="006F5520"/>
    <w:rsid w:val="006F5AC4"/>
    <w:rsid w:val="006F5F02"/>
    <w:rsid w:val="006F63C0"/>
    <w:rsid w:val="006F677F"/>
    <w:rsid w:val="006F67B0"/>
    <w:rsid w:val="006F67F8"/>
    <w:rsid w:val="006F69C1"/>
    <w:rsid w:val="006F6A37"/>
    <w:rsid w:val="006F6BEC"/>
    <w:rsid w:val="006F6DF1"/>
    <w:rsid w:val="006F6F86"/>
    <w:rsid w:val="006F71FD"/>
    <w:rsid w:val="006F72BB"/>
    <w:rsid w:val="006F77DA"/>
    <w:rsid w:val="006F799C"/>
    <w:rsid w:val="006F7BCE"/>
    <w:rsid w:val="006F7FEA"/>
    <w:rsid w:val="00700446"/>
    <w:rsid w:val="00700862"/>
    <w:rsid w:val="00700F1E"/>
    <w:rsid w:val="00700F64"/>
    <w:rsid w:val="00701034"/>
    <w:rsid w:val="0070138A"/>
    <w:rsid w:val="0070190A"/>
    <w:rsid w:val="00701FE0"/>
    <w:rsid w:val="00702202"/>
    <w:rsid w:val="00702851"/>
    <w:rsid w:val="0070290A"/>
    <w:rsid w:val="00703355"/>
    <w:rsid w:val="0070351D"/>
    <w:rsid w:val="007035E0"/>
    <w:rsid w:val="00703670"/>
    <w:rsid w:val="00703778"/>
    <w:rsid w:val="00703D68"/>
    <w:rsid w:val="00703D75"/>
    <w:rsid w:val="00703DA6"/>
    <w:rsid w:val="00703E24"/>
    <w:rsid w:val="00703F9E"/>
    <w:rsid w:val="0070408A"/>
    <w:rsid w:val="007044F1"/>
    <w:rsid w:val="00704687"/>
    <w:rsid w:val="00705000"/>
    <w:rsid w:val="00705258"/>
    <w:rsid w:val="0070560D"/>
    <w:rsid w:val="0070585F"/>
    <w:rsid w:val="00705AD2"/>
    <w:rsid w:val="00705D11"/>
    <w:rsid w:val="00705EC8"/>
    <w:rsid w:val="00706243"/>
    <w:rsid w:val="0070679F"/>
    <w:rsid w:val="00706991"/>
    <w:rsid w:val="00706AC5"/>
    <w:rsid w:val="00706BBF"/>
    <w:rsid w:val="00706F43"/>
    <w:rsid w:val="007075B9"/>
    <w:rsid w:val="00707792"/>
    <w:rsid w:val="00707854"/>
    <w:rsid w:val="00707A8A"/>
    <w:rsid w:val="00707C12"/>
    <w:rsid w:val="00707F03"/>
    <w:rsid w:val="00710117"/>
    <w:rsid w:val="0071019E"/>
    <w:rsid w:val="0071076E"/>
    <w:rsid w:val="00710797"/>
    <w:rsid w:val="0071090D"/>
    <w:rsid w:val="00710BBC"/>
    <w:rsid w:val="00710C46"/>
    <w:rsid w:val="00710D70"/>
    <w:rsid w:val="00710F2F"/>
    <w:rsid w:val="00710FCF"/>
    <w:rsid w:val="00710FD7"/>
    <w:rsid w:val="00711122"/>
    <w:rsid w:val="00711375"/>
    <w:rsid w:val="00711941"/>
    <w:rsid w:val="00711949"/>
    <w:rsid w:val="00711F46"/>
    <w:rsid w:val="007121AA"/>
    <w:rsid w:val="00712254"/>
    <w:rsid w:val="0071228F"/>
    <w:rsid w:val="0071230E"/>
    <w:rsid w:val="00712382"/>
    <w:rsid w:val="007126DC"/>
    <w:rsid w:val="0071289B"/>
    <w:rsid w:val="007128A1"/>
    <w:rsid w:val="00712BBD"/>
    <w:rsid w:val="00712BDA"/>
    <w:rsid w:val="00712C79"/>
    <w:rsid w:val="00712FBB"/>
    <w:rsid w:val="00713073"/>
    <w:rsid w:val="007130DB"/>
    <w:rsid w:val="0071316A"/>
    <w:rsid w:val="007134C1"/>
    <w:rsid w:val="007137DB"/>
    <w:rsid w:val="00713C52"/>
    <w:rsid w:val="00713D47"/>
    <w:rsid w:val="00713E76"/>
    <w:rsid w:val="00714290"/>
    <w:rsid w:val="00714452"/>
    <w:rsid w:val="0071459E"/>
    <w:rsid w:val="0071516E"/>
    <w:rsid w:val="00715234"/>
    <w:rsid w:val="0071539A"/>
    <w:rsid w:val="00715514"/>
    <w:rsid w:val="0071565F"/>
    <w:rsid w:val="007159FE"/>
    <w:rsid w:val="00715B16"/>
    <w:rsid w:val="00715D16"/>
    <w:rsid w:val="007165C5"/>
    <w:rsid w:val="0071672E"/>
    <w:rsid w:val="007168E0"/>
    <w:rsid w:val="007169AD"/>
    <w:rsid w:val="00716A0F"/>
    <w:rsid w:val="00716D21"/>
    <w:rsid w:val="007171C1"/>
    <w:rsid w:val="007174A7"/>
    <w:rsid w:val="00717519"/>
    <w:rsid w:val="007178E5"/>
    <w:rsid w:val="00717923"/>
    <w:rsid w:val="00717DF0"/>
    <w:rsid w:val="00720244"/>
    <w:rsid w:val="00720339"/>
    <w:rsid w:val="00720356"/>
    <w:rsid w:val="007203DD"/>
    <w:rsid w:val="00720838"/>
    <w:rsid w:val="00720956"/>
    <w:rsid w:val="007209EB"/>
    <w:rsid w:val="00720C88"/>
    <w:rsid w:val="00721251"/>
    <w:rsid w:val="007213CD"/>
    <w:rsid w:val="007214B4"/>
    <w:rsid w:val="007215F7"/>
    <w:rsid w:val="0072172D"/>
    <w:rsid w:val="00721D6C"/>
    <w:rsid w:val="00721E55"/>
    <w:rsid w:val="0072206C"/>
    <w:rsid w:val="007228EA"/>
    <w:rsid w:val="00723056"/>
    <w:rsid w:val="00723373"/>
    <w:rsid w:val="00723617"/>
    <w:rsid w:val="00723A49"/>
    <w:rsid w:val="00723C32"/>
    <w:rsid w:val="00723D41"/>
    <w:rsid w:val="00723DD2"/>
    <w:rsid w:val="0072413F"/>
    <w:rsid w:val="007243B0"/>
    <w:rsid w:val="00724418"/>
    <w:rsid w:val="007244B5"/>
    <w:rsid w:val="00724A73"/>
    <w:rsid w:val="00724D22"/>
    <w:rsid w:val="00724E11"/>
    <w:rsid w:val="00724FE2"/>
    <w:rsid w:val="007251F6"/>
    <w:rsid w:val="0072525F"/>
    <w:rsid w:val="007253CA"/>
    <w:rsid w:val="007254C2"/>
    <w:rsid w:val="0072560E"/>
    <w:rsid w:val="007257C1"/>
    <w:rsid w:val="00725A9C"/>
    <w:rsid w:val="00725AED"/>
    <w:rsid w:val="00725B2B"/>
    <w:rsid w:val="00725C52"/>
    <w:rsid w:val="00725C67"/>
    <w:rsid w:val="00725C71"/>
    <w:rsid w:val="00725D10"/>
    <w:rsid w:val="00725DC7"/>
    <w:rsid w:val="00726567"/>
    <w:rsid w:val="00726709"/>
    <w:rsid w:val="00726905"/>
    <w:rsid w:val="0072705A"/>
    <w:rsid w:val="007272A1"/>
    <w:rsid w:val="007272B2"/>
    <w:rsid w:val="007279CB"/>
    <w:rsid w:val="00727A76"/>
    <w:rsid w:val="00727AAA"/>
    <w:rsid w:val="00727D7F"/>
    <w:rsid w:val="00727EFA"/>
    <w:rsid w:val="00730158"/>
    <w:rsid w:val="007305BF"/>
    <w:rsid w:val="007307A9"/>
    <w:rsid w:val="007307D6"/>
    <w:rsid w:val="00730A64"/>
    <w:rsid w:val="00730D1C"/>
    <w:rsid w:val="00730F1C"/>
    <w:rsid w:val="00731075"/>
    <w:rsid w:val="00731386"/>
    <w:rsid w:val="007313CA"/>
    <w:rsid w:val="007314D3"/>
    <w:rsid w:val="0073175E"/>
    <w:rsid w:val="00731CB2"/>
    <w:rsid w:val="00731FAB"/>
    <w:rsid w:val="00732137"/>
    <w:rsid w:val="0073266E"/>
    <w:rsid w:val="00732734"/>
    <w:rsid w:val="00732AF5"/>
    <w:rsid w:val="00732C8F"/>
    <w:rsid w:val="00732E9F"/>
    <w:rsid w:val="00732F13"/>
    <w:rsid w:val="00733003"/>
    <w:rsid w:val="00733C47"/>
    <w:rsid w:val="00733FF4"/>
    <w:rsid w:val="00734325"/>
    <w:rsid w:val="00734441"/>
    <w:rsid w:val="00734799"/>
    <w:rsid w:val="00734D33"/>
    <w:rsid w:val="00734E7A"/>
    <w:rsid w:val="00734E83"/>
    <w:rsid w:val="00734F2D"/>
    <w:rsid w:val="00735611"/>
    <w:rsid w:val="00735622"/>
    <w:rsid w:val="00735676"/>
    <w:rsid w:val="00735D1E"/>
    <w:rsid w:val="00735D58"/>
    <w:rsid w:val="00736170"/>
    <w:rsid w:val="007361BF"/>
    <w:rsid w:val="00736287"/>
    <w:rsid w:val="0073629B"/>
    <w:rsid w:val="007362C2"/>
    <w:rsid w:val="007364FB"/>
    <w:rsid w:val="00736572"/>
    <w:rsid w:val="00736674"/>
    <w:rsid w:val="00736827"/>
    <w:rsid w:val="00736EA8"/>
    <w:rsid w:val="00736F20"/>
    <w:rsid w:val="00736F7A"/>
    <w:rsid w:val="00737465"/>
    <w:rsid w:val="007374BE"/>
    <w:rsid w:val="0073751E"/>
    <w:rsid w:val="007375B0"/>
    <w:rsid w:val="007375EA"/>
    <w:rsid w:val="00737683"/>
    <w:rsid w:val="00737F29"/>
    <w:rsid w:val="007400A7"/>
    <w:rsid w:val="00740156"/>
    <w:rsid w:val="007401B6"/>
    <w:rsid w:val="00740637"/>
    <w:rsid w:val="00740920"/>
    <w:rsid w:val="00740927"/>
    <w:rsid w:val="00740A72"/>
    <w:rsid w:val="00740B5B"/>
    <w:rsid w:val="00740C20"/>
    <w:rsid w:val="00740C37"/>
    <w:rsid w:val="00740C81"/>
    <w:rsid w:val="00740D7A"/>
    <w:rsid w:val="00741285"/>
    <w:rsid w:val="007412F5"/>
    <w:rsid w:val="007413A2"/>
    <w:rsid w:val="007415C2"/>
    <w:rsid w:val="007416FC"/>
    <w:rsid w:val="0074198C"/>
    <w:rsid w:val="00741BD9"/>
    <w:rsid w:val="00741D10"/>
    <w:rsid w:val="00741E85"/>
    <w:rsid w:val="00741F86"/>
    <w:rsid w:val="00742541"/>
    <w:rsid w:val="0074299E"/>
    <w:rsid w:val="007429D8"/>
    <w:rsid w:val="007429FB"/>
    <w:rsid w:val="00742C8F"/>
    <w:rsid w:val="00742DC3"/>
    <w:rsid w:val="007430D7"/>
    <w:rsid w:val="0074365B"/>
    <w:rsid w:val="0074379C"/>
    <w:rsid w:val="007438AE"/>
    <w:rsid w:val="007438E8"/>
    <w:rsid w:val="00743C37"/>
    <w:rsid w:val="00743E98"/>
    <w:rsid w:val="00744005"/>
    <w:rsid w:val="007441ED"/>
    <w:rsid w:val="007445C2"/>
    <w:rsid w:val="00744ADD"/>
    <w:rsid w:val="00744C69"/>
    <w:rsid w:val="007453C7"/>
    <w:rsid w:val="007453EA"/>
    <w:rsid w:val="0074559F"/>
    <w:rsid w:val="007455EA"/>
    <w:rsid w:val="007457C4"/>
    <w:rsid w:val="0074585C"/>
    <w:rsid w:val="00745AE2"/>
    <w:rsid w:val="00745B1C"/>
    <w:rsid w:val="0074684F"/>
    <w:rsid w:val="00746C96"/>
    <w:rsid w:val="0074713B"/>
    <w:rsid w:val="00747397"/>
    <w:rsid w:val="00747605"/>
    <w:rsid w:val="00747716"/>
    <w:rsid w:val="007477BD"/>
    <w:rsid w:val="0074798C"/>
    <w:rsid w:val="007479EA"/>
    <w:rsid w:val="00747C0F"/>
    <w:rsid w:val="00747CD1"/>
    <w:rsid w:val="00747FFB"/>
    <w:rsid w:val="007501A5"/>
    <w:rsid w:val="007506A0"/>
    <w:rsid w:val="0075084D"/>
    <w:rsid w:val="0075099D"/>
    <w:rsid w:val="00750B5F"/>
    <w:rsid w:val="00750E68"/>
    <w:rsid w:val="00750F72"/>
    <w:rsid w:val="0075106A"/>
    <w:rsid w:val="0075117E"/>
    <w:rsid w:val="007513C1"/>
    <w:rsid w:val="00751578"/>
    <w:rsid w:val="007521C6"/>
    <w:rsid w:val="0075221B"/>
    <w:rsid w:val="0075230A"/>
    <w:rsid w:val="007523CE"/>
    <w:rsid w:val="007524C8"/>
    <w:rsid w:val="00752584"/>
    <w:rsid w:val="007525A0"/>
    <w:rsid w:val="007526C9"/>
    <w:rsid w:val="00752B66"/>
    <w:rsid w:val="00752D2D"/>
    <w:rsid w:val="0075322B"/>
    <w:rsid w:val="007533C1"/>
    <w:rsid w:val="0075359D"/>
    <w:rsid w:val="00753651"/>
    <w:rsid w:val="00753A5E"/>
    <w:rsid w:val="00753F9F"/>
    <w:rsid w:val="00754222"/>
    <w:rsid w:val="00754576"/>
    <w:rsid w:val="007549A4"/>
    <w:rsid w:val="00754ADF"/>
    <w:rsid w:val="007550F3"/>
    <w:rsid w:val="007553F1"/>
    <w:rsid w:val="007556B8"/>
    <w:rsid w:val="00755736"/>
    <w:rsid w:val="00755774"/>
    <w:rsid w:val="007558BE"/>
    <w:rsid w:val="00755B97"/>
    <w:rsid w:val="00755CFC"/>
    <w:rsid w:val="007561A0"/>
    <w:rsid w:val="0075638A"/>
    <w:rsid w:val="0075669A"/>
    <w:rsid w:val="00756822"/>
    <w:rsid w:val="0075696E"/>
    <w:rsid w:val="00756AC7"/>
    <w:rsid w:val="00756B53"/>
    <w:rsid w:val="00756B9D"/>
    <w:rsid w:val="00756E7B"/>
    <w:rsid w:val="007572B0"/>
    <w:rsid w:val="007572F5"/>
    <w:rsid w:val="007574FB"/>
    <w:rsid w:val="00757553"/>
    <w:rsid w:val="00757BCC"/>
    <w:rsid w:val="00757F03"/>
    <w:rsid w:val="00757F47"/>
    <w:rsid w:val="007604CA"/>
    <w:rsid w:val="00760B2D"/>
    <w:rsid w:val="00760BF4"/>
    <w:rsid w:val="0076104F"/>
    <w:rsid w:val="00761B0B"/>
    <w:rsid w:val="007620E6"/>
    <w:rsid w:val="0076257F"/>
    <w:rsid w:val="0076262D"/>
    <w:rsid w:val="00762632"/>
    <w:rsid w:val="00762693"/>
    <w:rsid w:val="00762AB8"/>
    <w:rsid w:val="00762E0F"/>
    <w:rsid w:val="00762E27"/>
    <w:rsid w:val="00762FE8"/>
    <w:rsid w:val="0076329C"/>
    <w:rsid w:val="00763578"/>
    <w:rsid w:val="00763948"/>
    <w:rsid w:val="0076396A"/>
    <w:rsid w:val="00763AE4"/>
    <w:rsid w:val="00763E46"/>
    <w:rsid w:val="00764091"/>
    <w:rsid w:val="0076414B"/>
    <w:rsid w:val="0076423C"/>
    <w:rsid w:val="0076449C"/>
    <w:rsid w:val="007644A5"/>
    <w:rsid w:val="00764AB0"/>
    <w:rsid w:val="00764BE2"/>
    <w:rsid w:val="00764DF4"/>
    <w:rsid w:val="00764E16"/>
    <w:rsid w:val="007650CD"/>
    <w:rsid w:val="00765386"/>
    <w:rsid w:val="007656C3"/>
    <w:rsid w:val="0076578F"/>
    <w:rsid w:val="00765BC0"/>
    <w:rsid w:val="00765F1A"/>
    <w:rsid w:val="00765F33"/>
    <w:rsid w:val="00766262"/>
    <w:rsid w:val="007662B4"/>
    <w:rsid w:val="00766908"/>
    <w:rsid w:val="0076693A"/>
    <w:rsid w:val="007669B8"/>
    <w:rsid w:val="00766C9B"/>
    <w:rsid w:val="00766D51"/>
    <w:rsid w:val="00766FC8"/>
    <w:rsid w:val="00767166"/>
    <w:rsid w:val="00767535"/>
    <w:rsid w:val="0076766E"/>
    <w:rsid w:val="00767678"/>
    <w:rsid w:val="0076786C"/>
    <w:rsid w:val="00767936"/>
    <w:rsid w:val="00767A1B"/>
    <w:rsid w:val="00767FC5"/>
    <w:rsid w:val="00770110"/>
    <w:rsid w:val="007702C4"/>
    <w:rsid w:val="00770564"/>
    <w:rsid w:val="00770B1B"/>
    <w:rsid w:val="00770C6D"/>
    <w:rsid w:val="00770D90"/>
    <w:rsid w:val="00770DCF"/>
    <w:rsid w:val="00770E8D"/>
    <w:rsid w:val="0077108D"/>
    <w:rsid w:val="007710AD"/>
    <w:rsid w:val="00771285"/>
    <w:rsid w:val="00771D2C"/>
    <w:rsid w:val="00771F56"/>
    <w:rsid w:val="007721F7"/>
    <w:rsid w:val="0077222B"/>
    <w:rsid w:val="00772918"/>
    <w:rsid w:val="00772B1D"/>
    <w:rsid w:val="00773243"/>
    <w:rsid w:val="00773517"/>
    <w:rsid w:val="00773687"/>
    <w:rsid w:val="007738FF"/>
    <w:rsid w:val="00773A62"/>
    <w:rsid w:val="00773F0F"/>
    <w:rsid w:val="0077412E"/>
    <w:rsid w:val="0077435A"/>
    <w:rsid w:val="00774595"/>
    <w:rsid w:val="007745F8"/>
    <w:rsid w:val="0077474D"/>
    <w:rsid w:val="00774798"/>
    <w:rsid w:val="007748E6"/>
    <w:rsid w:val="00774C17"/>
    <w:rsid w:val="00774D59"/>
    <w:rsid w:val="00775281"/>
    <w:rsid w:val="00775498"/>
    <w:rsid w:val="00775AA4"/>
    <w:rsid w:val="00775AF7"/>
    <w:rsid w:val="00775B46"/>
    <w:rsid w:val="00775C23"/>
    <w:rsid w:val="00775D7E"/>
    <w:rsid w:val="00775D9B"/>
    <w:rsid w:val="00775E54"/>
    <w:rsid w:val="00775F86"/>
    <w:rsid w:val="0077603A"/>
    <w:rsid w:val="0077605C"/>
    <w:rsid w:val="00776279"/>
    <w:rsid w:val="007763BC"/>
    <w:rsid w:val="007765B4"/>
    <w:rsid w:val="00776653"/>
    <w:rsid w:val="00776949"/>
    <w:rsid w:val="007769F2"/>
    <w:rsid w:val="00776BAA"/>
    <w:rsid w:val="00776E02"/>
    <w:rsid w:val="00777256"/>
    <w:rsid w:val="0077755E"/>
    <w:rsid w:val="00777750"/>
    <w:rsid w:val="00777819"/>
    <w:rsid w:val="007778EC"/>
    <w:rsid w:val="00777BF2"/>
    <w:rsid w:val="00777D06"/>
    <w:rsid w:val="00777D7A"/>
    <w:rsid w:val="00777DC9"/>
    <w:rsid w:val="00780148"/>
    <w:rsid w:val="00780275"/>
    <w:rsid w:val="0078081D"/>
    <w:rsid w:val="00780AB8"/>
    <w:rsid w:val="00781290"/>
    <w:rsid w:val="00781304"/>
    <w:rsid w:val="007819CF"/>
    <w:rsid w:val="00781B91"/>
    <w:rsid w:val="00781D60"/>
    <w:rsid w:val="00781DF4"/>
    <w:rsid w:val="00781E41"/>
    <w:rsid w:val="00782076"/>
    <w:rsid w:val="00782102"/>
    <w:rsid w:val="00782344"/>
    <w:rsid w:val="00782BBA"/>
    <w:rsid w:val="00782D70"/>
    <w:rsid w:val="00783406"/>
    <w:rsid w:val="007837C4"/>
    <w:rsid w:val="00783BFC"/>
    <w:rsid w:val="0078408F"/>
    <w:rsid w:val="0078448A"/>
    <w:rsid w:val="00784C60"/>
    <w:rsid w:val="00784F5A"/>
    <w:rsid w:val="007852BE"/>
    <w:rsid w:val="00785646"/>
    <w:rsid w:val="007856B7"/>
    <w:rsid w:val="00785724"/>
    <w:rsid w:val="00785B36"/>
    <w:rsid w:val="00785D91"/>
    <w:rsid w:val="0078610E"/>
    <w:rsid w:val="007864EC"/>
    <w:rsid w:val="00786709"/>
    <w:rsid w:val="00786A07"/>
    <w:rsid w:val="00786BF8"/>
    <w:rsid w:val="00786DB0"/>
    <w:rsid w:val="00786E80"/>
    <w:rsid w:val="00787019"/>
    <w:rsid w:val="00787360"/>
    <w:rsid w:val="0078736A"/>
    <w:rsid w:val="007875E6"/>
    <w:rsid w:val="00787603"/>
    <w:rsid w:val="0078762E"/>
    <w:rsid w:val="007876C9"/>
    <w:rsid w:val="00787963"/>
    <w:rsid w:val="00787B8D"/>
    <w:rsid w:val="00787C68"/>
    <w:rsid w:val="007901DB"/>
    <w:rsid w:val="0079040E"/>
    <w:rsid w:val="0079041E"/>
    <w:rsid w:val="00790644"/>
    <w:rsid w:val="007906C2"/>
    <w:rsid w:val="00790833"/>
    <w:rsid w:val="00790887"/>
    <w:rsid w:val="0079099E"/>
    <w:rsid w:val="00790AAA"/>
    <w:rsid w:val="00790DCF"/>
    <w:rsid w:val="00790E8B"/>
    <w:rsid w:val="00790F53"/>
    <w:rsid w:val="00790F89"/>
    <w:rsid w:val="00790FEB"/>
    <w:rsid w:val="00791176"/>
    <w:rsid w:val="00791409"/>
    <w:rsid w:val="0079190E"/>
    <w:rsid w:val="00791979"/>
    <w:rsid w:val="00791D94"/>
    <w:rsid w:val="007920E6"/>
    <w:rsid w:val="007921F6"/>
    <w:rsid w:val="00792411"/>
    <w:rsid w:val="00792542"/>
    <w:rsid w:val="00792577"/>
    <w:rsid w:val="00792819"/>
    <w:rsid w:val="00792AEF"/>
    <w:rsid w:val="00792AF2"/>
    <w:rsid w:val="00792C3F"/>
    <w:rsid w:val="00793733"/>
    <w:rsid w:val="0079382F"/>
    <w:rsid w:val="007939CB"/>
    <w:rsid w:val="00793EC8"/>
    <w:rsid w:val="00793F51"/>
    <w:rsid w:val="00794780"/>
    <w:rsid w:val="007947AD"/>
    <w:rsid w:val="00794961"/>
    <w:rsid w:val="00794A0A"/>
    <w:rsid w:val="00794E73"/>
    <w:rsid w:val="00795192"/>
    <w:rsid w:val="00795287"/>
    <w:rsid w:val="0079569C"/>
    <w:rsid w:val="00795710"/>
    <w:rsid w:val="00795756"/>
    <w:rsid w:val="0079576A"/>
    <w:rsid w:val="007957EC"/>
    <w:rsid w:val="00795868"/>
    <w:rsid w:val="007959A9"/>
    <w:rsid w:val="00795B41"/>
    <w:rsid w:val="00795B5C"/>
    <w:rsid w:val="00795D2A"/>
    <w:rsid w:val="00795E85"/>
    <w:rsid w:val="00796749"/>
    <w:rsid w:val="0079678B"/>
    <w:rsid w:val="00796979"/>
    <w:rsid w:val="00796EBD"/>
    <w:rsid w:val="007970E0"/>
    <w:rsid w:val="00797250"/>
    <w:rsid w:val="00797413"/>
    <w:rsid w:val="007977CC"/>
    <w:rsid w:val="00797806"/>
    <w:rsid w:val="0079782D"/>
    <w:rsid w:val="0079784E"/>
    <w:rsid w:val="00797995"/>
    <w:rsid w:val="007A0379"/>
    <w:rsid w:val="007A0791"/>
    <w:rsid w:val="007A0A66"/>
    <w:rsid w:val="007A1477"/>
    <w:rsid w:val="007A149A"/>
    <w:rsid w:val="007A15FB"/>
    <w:rsid w:val="007A169D"/>
    <w:rsid w:val="007A1D3E"/>
    <w:rsid w:val="007A1E33"/>
    <w:rsid w:val="007A211D"/>
    <w:rsid w:val="007A2371"/>
    <w:rsid w:val="007A268A"/>
    <w:rsid w:val="007A27FF"/>
    <w:rsid w:val="007A2892"/>
    <w:rsid w:val="007A2D18"/>
    <w:rsid w:val="007A3118"/>
    <w:rsid w:val="007A380A"/>
    <w:rsid w:val="007A3BA0"/>
    <w:rsid w:val="007A4051"/>
    <w:rsid w:val="007A4719"/>
    <w:rsid w:val="007A4909"/>
    <w:rsid w:val="007A4D11"/>
    <w:rsid w:val="007A4F42"/>
    <w:rsid w:val="007A55C8"/>
    <w:rsid w:val="007A577B"/>
    <w:rsid w:val="007A57B9"/>
    <w:rsid w:val="007A57DD"/>
    <w:rsid w:val="007A6057"/>
    <w:rsid w:val="007A6357"/>
    <w:rsid w:val="007A66FA"/>
    <w:rsid w:val="007A6CCC"/>
    <w:rsid w:val="007A7095"/>
    <w:rsid w:val="007A7247"/>
    <w:rsid w:val="007A7511"/>
    <w:rsid w:val="007A75AC"/>
    <w:rsid w:val="007A76AC"/>
    <w:rsid w:val="007A78E5"/>
    <w:rsid w:val="007A7DBB"/>
    <w:rsid w:val="007B022D"/>
    <w:rsid w:val="007B027A"/>
    <w:rsid w:val="007B0487"/>
    <w:rsid w:val="007B04A8"/>
    <w:rsid w:val="007B0968"/>
    <w:rsid w:val="007B0DCB"/>
    <w:rsid w:val="007B0E91"/>
    <w:rsid w:val="007B13AE"/>
    <w:rsid w:val="007B15B9"/>
    <w:rsid w:val="007B1731"/>
    <w:rsid w:val="007B1796"/>
    <w:rsid w:val="007B19CC"/>
    <w:rsid w:val="007B1C28"/>
    <w:rsid w:val="007B1CF6"/>
    <w:rsid w:val="007B1ECF"/>
    <w:rsid w:val="007B2136"/>
    <w:rsid w:val="007B263E"/>
    <w:rsid w:val="007B2698"/>
    <w:rsid w:val="007B2809"/>
    <w:rsid w:val="007B288F"/>
    <w:rsid w:val="007B2970"/>
    <w:rsid w:val="007B29FD"/>
    <w:rsid w:val="007B318C"/>
    <w:rsid w:val="007B32F7"/>
    <w:rsid w:val="007B33D3"/>
    <w:rsid w:val="007B344A"/>
    <w:rsid w:val="007B3776"/>
    <w:rsid w:val="007B3791"/>
    <w:rsid w:val="007B3862"/>
    <w:rsid w:val="007B3C24"/>
    <w:rsid w:val="007B3DE6"/>
    <w:rsid w:val="007B4371"/>
    <w:rsid w:val="007B4451"/>
    <w:rsid w:val="007B44A3"/>
    <w:rsid w:val="007B467B"/>
    <w:rsid w:val="007B4BCD"/>
    <w:rsid w:val="007B4C10"/>
    <w:rsid w:val="007B4D00"/>
    <w:rsid w:val="007B4E5C"/>
    <w:rsid w:val="007B533B"/>
    <w:rsid w:val="007B5927"/>
    <w:rsid w:val="007B59B0"/>
    <w:rsid w:val="007B5A61"/>
    <w:rsid w:val="007B5B9C"/>
    <w:rsid w:val="007B5C73"/>
    <w:rsid w:val="007B5CF1"/>
    <w:rsid w:val="007B5EC8"/>
    <w:rsid w:val="007B6712"/>
    <w:rsid w:val="007B6858"/>
    <w:rsid w:val="007B68CA"/>
    <w:rsid w:val="007B698F"/>
    <w:rsid w:val="007B6A93"/>
    <w:rsid w:val="007B6D10"/>
    <w:rsid w:val="007B7541"/>
    <w:rsid w:val="007B75B3"/>
    <w:rsid w:val="007B7688"/>
    <w:rsid w:val="007B7C1F"/>
    <w:rsid w:val="007B7FD0"/>
    <w:rsid w:val="007C014A"/>
    <w:rsid w:val="007C0488"/>
    <w:rsid w:val="007C0602"/>
    <w:rsid w:val="007C06B4"/>
    <w:rsid w:val="007C0D63"/>
    <w:rsid w:val="007C1285"/>
    <w:rsid w:val="007C144F"/>
    <w:rsid w:val="007C179B"/>
    <w:rsid w:val="007C19F6"/>
    <w:rsid w:val="007C1A68"/>
    <w:rsid w:val="007C1B56"/>
    <w:rsid w:val="007C1C2C"/>
    <w:rsid w:val="007C1D33"/>
    <w:rsid w:val="007C1E90"/>
    <w:rsid w:val="007C1EAA"/>
    <w:rsid w:val="007C1F03"/>
    <w:rsid w:val="007C2169"/>
    <w:rsid w:val="007C21B8"/>
    <w:rsid w:val="007C2431"/>
    <w:rsid w:val="007C25C4"/>
    <w:rsid w:val="007C268A"/>
    <w:rsid w:val="007C27AB"/>
    <w:rsid w:val="007C2A04"/>
    <w:rsid w:val="007C2B36"/>
    <w:rsid w:val="007C2E04"/>
    <w:rsid w:val="007C2F5A"/>
    <w:rsid w:val="007C33A8"/>
    <w:rsid w:val="007C38A6"/>
    <w:rsid w:val="007C3ADA"/>
    <w:rsid w:val="007C3B2D"/>
    <w:rsid w:val="007C3BC8"/>
    <w:rsid w:val="007C4044"/>
    <w:rsid w:val="007C4049"/>
    <w:rsid w:val="007C4539"/>
    <w:rsid w:val="007C4B41"/>
    <w:rsid w:val="007C528B"/>
    <w:rsid w:val="007C5390"/>
    <w:rsid w:val="007C53F5"/>
    <w:rsid w:val="007C5632"/>
    <w:rsid w:val="007C5723"/>
    <w:rsid w:val="007C59C6"/>
    <w:rsid w:val="007C5A05"/>
    <w:rsid w:val="007C624C"/>
    <w:rsid w:val="007C659A"/>
    <w:rsid w:val="007C6681"/>
    <w:rsid w:val="007C6790"/>
    <w:rsid w:val="007C68EF"/>
    <w:rsid w:val="007C6C5B"/>
    <w:rsid w:val="007C6D82"/>
    <w:rsid w:val="007C7213"/>
    <w:rsid w:val="007C73A0"/>
    <w:rsid w:val="007C755A"/>
    <w:rsid w:val="007C75E6"/>
    <w:rsid w:val="007C7681"/>
    <w:rsid w:val="007C7749"/>
    <w:rsid w:val="007C78BE"/>
    <w:rsid w:val="007C7987"/>
    <w:rsid w:val="007C7B31"/>
    <w:rsid w:val="007D00C9"/>
    <w:rsid w:val="007D00F7"/>
    <w:rsid w:val="007D0130"/>
    <w:rsid w:val="007D045B"/>
    <w:rsid w:val="007D047B"/>
    <w:rsid w:val="007D0646"/>
    <w:rsid w:val="007D0B26"/>
    <w:rsid w:val="007D0E52"/>
    <w:rsid w:val="007D0F8D"/>
    <w:rsid w:val="007D1205"/>
    <w:rsid w:val="007D1230"/>
    <w:rsid w:val="007D12FC"/>
    <w:rsid w:val="007D1485"/>
    <w:rsid w:val="007D1544"/>
    <w:rsid w:val="007D17AF"/>
    <w:rsid w:val="007D17F6"/>
    <w:rsid w:val="007D1F5E"/>
    <w:rsid w:val="007D202C"/>
    <w:rsid w:val="007D2098"/>
    <w:rsid w:val="007D2163"/>
    <w:rsid w:val="007D2443"/>
    <w:rsid w:val="007D24E4"/>
    <w:rsid w:val="007D2637"/>
    <w:rsid w:val="007D2939"/>
    <w:rsid w:val="007D2992"/>
    <w:rsid w:val="007D29EC"/>
    <w:rsid w:val="007D2B10"/>
    <w:rsid w:val="007D2B49"/>
    <w:rsid w:val="007D30C4"/>
    <w:rsid w:val="007D3AE2"/>
    <w:rsid w:val="007D3C31"/>
    <w:rsid w:val="007D3C79"/>
    <w:rsid w:val="007D4427"/>
    <w:rsid w:val="007D47F4"/>
    <w:rsid w:val="007D4BA0"/>
    <w:rsid w:val="007D4CD0"/>
    <w:rsid w:val="007D4DE3"/>
    <w:rsid w:val="007D4ED7"/>
    <w:rsid w:val="007D58F8"/>
    <w:rsid w:val="007D5A27"/>
    <w:rsid w:val="007D5A28"/>
    <w:rsid w:val="007D5A7D"/>
    <w:rsid w:val="007D6038"/>
    <w:rsid w:val="007D61F1"/>
    <w:rsid w:val="007D621F"/>
    <w:rsid w:val="007D660D"/>
    <w:rsid w:val="007D6AC2"/>
    <w:rsid w:val="007D6C99"/>
    <w:rsid w:val="007D6DE6"/>
    <w:rsid w:val="007D70FB"/>
    <w:rsid w:val="007D7169"/>
    <w:rsid w:val="007D7236"/>
    <w:rsid w:val="007D79E9"/>
    <w:rsid w:val="007D7A37"/>
    <w:rsid w:val="007D7A87"/>
    <w:rsid w:val="007D7DDB"/>
    <w:rsid w:val="007D7FB5"/>
    <w:rsid w:val="007E0180"/>
    <w:rsid w:val="007E04D0"/>
    <w:rsid w:val="007E04E7"/>
    <w:rsid w:val="007E070A"/>
    <w:rsid w:val="007E1388"/>
    <w:rsid w:val="007E144F"/>
    <w:rsid w:val="007E1956"/>
    <w:rsid w:val="007E21CE"/>
    <w:rsid w:val="007E2B5A"/>
    <w:rsid w:val="007E2C0E"/>
    <w:rsid w:val="007E2D06"/>
    <w:rsid w:val="007E33A8"/>
    <w:rsid w:val="007E3477"/>
    <w:rsid w:val="007E3619"/>
    <w:rsid w:val="007E3AA1"/>
    <w:rsid w:val="007E3C89"/>
    <w:rsid w:val="007E3D9C"/>
    <w:rsid w:val="007E42E1"/>
    <w:rsid w:val="007E436B"/>
    <w:rsid w:val="007E453C"/>
    <w:rsid w:val="007E464F"/>
    <w:rsid w:val="007E468E"/>
    <w:rsid w:val="007E46CD"/>
    <w:rsid w:val="007E483A"/>
    <w:rsid w:val="007E4A15"/>
    <w:rsid w:val="007E4B74"/>
    <w:rsid w:val="007E4E44"/>
    <w:rsid w:val="007E5148"/>
    <w:rsid w:val="007E53F6"/>
    <w:rsid w:val="007E554E"/>
    <w:rsid w:val="007E5FB1"/>
    <w:rsid w:val="007E60ED"/>
    <w:rsid w:val="007E6297"/>
    <w:rsid w:val="007E6355"/>
    <w:rsid w:val="007E65B5"/>
    <w:rsid w:val="007E6706"/>
    <w:rsid w:val="007E688F"/>
    <w:rsid w:val="007E70C9"/>
    <w:rsid w:val="007E712B"/>
    <w:rsid w:val="007E71A2"/>
    <w:rsid w:val="007E725B"/>
    <w:rsid w:val="007E7511"/>
    <w:rsid w:val="007E7722"/>
    <w:rsid w:val="007E781A"/>
    <w:rsid w:val="007E7AA7"/>
    <w:rsid w:val="007E7CD1"/>
    <w:rsid w:val="007E7E1A"/>
    <w:rsid w:val="007E7EF3"/>
    <w:rsid w:val="007F037E"/>
    <w:rsid w:val="007F0457"/>
    <w:rsid w:val="007F060F"/>
    <w:rsid w:val="007F0778"/>
    <w:rsid w:val="007F08BE"/>
    <w:rsid w:val="007F0A10"/>
    <w:rsid w:val="007F0AE6"/>
    <w:rsid w:val="007F0DEA"/>
    <w:rsid w:val="007F0F6D"/>
    <w:rsid w:val="007F0FC2"/>
    <w:rsid w:val="007F1441"/>
    <w:rsid w:val="007F1847"/>
    <w:rsid w:val="007F1A03"/>
    <w:rsid w:val="007F212F"/>
    <w:rsid w:val="007F21C5"/>
    <w:rsid w:val="007F239D"/>
    <w:rsid w:val="007F2496"/>
    <w:rsid w:val="007F25E4"/>
    <w:rsid w:val="007F296F"/>
    <w:rsid w:val="007F2EF5"/>
    <w:rsid w:val="007F3AB0"/>
    <w:rsid w:val="007F3E94"/>
    <w:rsid w:val="007F4389"/>
    <w:rsid w:val="007F441A"/>
    <w:rsid w:val="007F4899"/>
    <w:rsid w:val="007F4962"/>
    <w:rsid w:val="007F4994"/>
    <w:rsid w:val="007F4B89"/>
    <w:rsid w:val="007F4DE4"/>
    <w:rsid w:val="007F539B"/>
    <w:rsid w:val="007F55FC"/>
    <w:rsid w:val="007F574E"/>
    <w:rsid w:val="007F607F"/>
    <w:rsid w:val="007F629B"/>
    <w:rsid w:val="007F6AF9"/>
    <w:rsid w:val="007F6C8B"/>
    <w:rsid w:val="007F6FB9"/>
    <w:rsid w:val="007F7310"/>
    <w:rsid w:val="007F760B"/>
    <w:rsid w:val="007F7722"/>
    <w:rsid w:val="007F7ECE"/>
    <w:rsid w:val="007F7FB5"/>
    <w:rsid w:val="00800058"/>
    <w:rsid w:val="00800642"/>
    <w:rsid w:val="008007DA"/>
    <w:rsid w:val="00800FF6"/>
    <w:rsid w:val="00801198"/>
    <w:rsid w:val="00801283"/>
    <w:rsid w:val="00801653"/>
    <w:rsid w:val="00801BA0"/>
    <w:rsid w:val="00801C55"/>
    <w:rsid w:val="0080210B"/>
    <w:rsid w:val="00802A1C"/>
    <w:rsid w:val="00802B0F"/>
    <w:rsid w:val="008030C6"/>
    <w:rsid w:val="008032BF"/>
    <w:rsid w:val="00803319"/>
    <w:rsid w:val="0080342B"/>
    <w:rsid w:val="008036C8"/>
    <w:rsid w:val="00803821"/>
    <w:rsid w:val="00803A1F"/>
    <w:rsid w:val="00803AD6"/>
    <w:rsid w:val="00803B1E"/>
    <w:rsid w:val="00803CAE"/>
    <w:rsid w:val="00803EFB"/>
    <w:rsid w:val="0080405D"/>
    <w:rsid w:val="008040F8"/>
    <w:rsid w:val="00804311"/>
    <w:rsid w:val="008043ED"/>
    <w:rsid w:val="00804542"/>
    <w:rsid w:val="008045B9"/>
    <w:rsid w:val="00804605"/>
    <w:rsid w:val="00804631"/>
    <w:rsid w:val="008046C2"/>
    <w:rsid w:val="00804BA6"/>
    <w:rsid w:val="00804D22"/>
    <w:rsid w:val="00804DFA"/>
    <w:rsid w:val="00805015"/>
    <w:rsid w:val="0080529A"/>
    <w:rsid w:val="00805A1D"/>
    <w:rsid w:val="00805B06"/>
    <w:rsid w:val="00805DF9"/>
    <w:rsid w:val="008062A6"/>
    <w:rsid w:val="008062DB"/>
    <w:rsid w:val="00806518"/>
    <w:rsid w:val="00806C2E"/>
    <w:rsid w:val="00806DB5"/>
    <w:rsid w:val="00806EB2"/>
    <w:rsid w:val="00807A8E"/>
    <w:rsid w:val="00807B55"/>
    <w:rsid w:val="00807BAA"/>
    <w:rsid w:val="00807C8B"/>
    <w:rsid w:val="00807CB0"/>
    <w:rsid w:val="00807D77"/>
    <w:rsid w:val="00807DDD"/>
    <w:rsid w:val="00807F09"/>
    <w:rsid w:val="00807FD9"/>
    <w:rsid w:val="0081021C"/>
    <w:rsid w:val="00810302"/>
    <w:rsid w:val="0081055D"/>
    <w:rsid w:val="008107FE"/>
    <w:rsid w:val="008108EC"/>
    <w:rsid w:val="00810903"/>
    <w:rsid w:val="00810D9E"/>
    <w:rsid w:val="00811054"/>
    <w:rsid w:val="00811580"/>
    <w:rsid w:val="008119B2"/>
    <w:rsid w:val="00811A1A"/>
    <w:rsid w:val="00811BC4"/>
    <w:rsid w:val="00811CCF"/>
    <w:rsid w:val="00811FDE"/>
    <w:rsid w:val="0081201D"/>
    <w:rsid w:val="008120F9"/>
    <w:rsid w:val="0081217A"/>
    <w:rsid w:val="00812577"/>
    <w:rsid w:val="00812BE8"/>
    <w:rsid w:val="00812CC1"/>
    <w:rsid w:val="00813182"/>
    <w:rsid w:val="00813246"/>
    <w:rsid w:val="008132BB"/>
    <w:rsid w:val="00813588"/>
    <w:rsid w:val="00813688"/>
    <w:rsid w:val="008136F4"/>
    <w:rsid w:val="00813897"/>
    <w:rsid w:val="00813E7A"/>
    <w:rsid w:val="008141BE"/>
    <w:rsid w:val="0081458B"/>
    <w:rsid w:val="00814C5B"/>
    <w:rsid w:val="008151A0"/>
    <w:rsid w:val="008152D2"/>
    <w:rsid w:val="00815A54"/>
    <w:rsid w:val="00815C40"/>
    <w:rsid w:val="00815DC2"/>
    <w:rsid w:val="00815E63"/>
    <w:rsid w:val="00815FBF"/>
    <w:rsid w:val="008161CC"/>
    <w:rsid w:val="0081629C"/>
    <w:rsid w:val="008165F8"/>
    <w:rsid w:val="00816719"/>
    <w:rsid w:val="00816CE6"/>
    <w:rsid w:val="00816DF9"/>
    <w:rsid w:val="00816ED5"/>
    <w:rsid w:val="0081704E"/>
    <w:rsid w:val="0081711B"/>
    <w:rsid w:val="0081718C"/>
    <w:rsid w:val="00817549"/>
    <w:rsid w:val="0081762B"/>
    <w:rsid w:val="008176DE"/>
    <w:rsid w:val="00817AA0"/>
    <w:rsid w:val="00817C94"/>
    <w:rsid w:val="00817CC7"/>
    <w:rsid w:val="00817D9A"/>
    <w:rsid w:val="00817F18"/>
    <w:rsid w:val="0082005D"/>
    <w:rsid w:val="008201BB"/>
    <w:rsid w:val="0082034A"/>
    <w:rsid w:val="0082074A"/>
    <w:rsid w:val="00820A70"/>
    <w:rsid w:val="00820A7F"/>
    <w:rsid w:val="00820D7A"/>
    <w:rsid w:val="00820FEA"/>
    <w:rsid w:val="00821125"/>
    <w:rsid w:val="008211B4"/>
    <w:rsid w:val="008215F5"/>
    <w:rsid w:val="008225C1"/>
    <w:rsid w:val="008227CC"/>
    <w:rsid w:val="00822E74"/>
    <w:rsid w:val="00822EAD"/>
    <w:rsid w:val="00823034"/>
    <w:rsid w:val="0082342D"/>
    <w:rsid w:val="008234EF"/>
    <w:rsid w:val="0082358E"/>
    <w:rsid w:val="008235EE"/>
    <w:rsid w:val="00823708"/>
    <w:rsid w:val="00823A4D"/>
    <w:rsid w:val="00823C48"/>
    <w:rsid w:val="00824070"/>
    <w:rsid w:val="0082420F"/>
    <w:rsid w:val="008243BE"/>
    <w:rsid w:val="00824C04"/>
    <w:rsid w:val="00824C0E"/>
    <w:rsid w:val="00824CEC"/>
    <w:rsid w:val="00824E2A"/>
    <w:rsid w:val="00825167"/>
    <w:rsid w:val="00825566"/>
    <w:rsid w:val="008259EE"/>
    <w:rsid w:val="00825B2F"/>
    <w:rsid w:val="00825C21"/>
    <w:rsid w:val="00825CF3"/>
    <w:rsid w:val="00825F93"/>
    <w:rsid w:val="00825FE7"/>
    <w:rsid w:val="00826020"/>
    <w:rsid w:val="00826063"/>
    <w:rsid w:val="00826114"/>
    <w:rsid w:val="00826115"/>
    <w:rsid w:val="0082623A"/>
    <w:rsid w:val="008265BF"/>
    <w:rsid w:val="00826703"/>
    <w:rsid w:val="00826765"/>
    <w:rsid w:val="008268F9"/>
    <w:rsid w:val="008269C7"/>
    <w:rsid w:val="00826AB2"/>
    <w:rsid w:val="00826BD7"/>
    <w:rsid w:val="0082747D"/>
    <w:rsid w:val="0082754C"/>
    <w:rsid w:val="00827697"/>
    <w:rsid w:val="008277A4"/>
    <w:rsid w:val="00827D7A"/>
    <w:rsid w:val="008303B4"/>
    <w:rsid w:val="008306A7"/>
    <w:rsid w:val="0083085B"/>
    <w:rsid w:val="008309C5"/>
    <w:rsid w:val="00830A9E"/>
    <w:rsid w:val="00830CB0"/>
    <w:rsid w:val="00830F07"/>
    <w:rsid w:val="00830FD9"/>
    <w:rsid w:val="00831293"/>
    <w:rsid w:val="00831486"/>
    <w:rsid w:val="008314EA"/>
    <w:rsid w:val="0083193A"/>
    <w:rsid w:val="008319D4"/>
    <w:rsid w:val="00831D9A"/>
    <w:rsid w:val="00831E99"/>
    <w:rsid w:val="008326ED"/>
    <w:rsid w:val="00832C1C"/>
    <w:rsid w:val="008330E6"/>
    <w:rsid w:val="0083315A"/>
    <w:rsid w:val="0083329B"/>
    <w:rsid w:val="00833336"/>
    <w:rsid w:val="0083343E"/>
    <w:rsid w:val="00833EC2"/>
    <w:rsid w:val="0083402F"/>
    <w:rsid w:val="0083416E"/>
    <w:rsid w:val="008342F0"/>
    <w:rsid w:val="008343E9"/>
    <w:rsid w:val="008344B9"/>
    <w:rsid w:val="00834626"/>
    <w:rsid w:val="00834788"/>
    <w:rsid w:val="008348D4"/>
    <w:rsid w:val="00834915"/>
    <w:rsid w:val="00834CF9"/>
    <w:rsid w:val="0083568A"/>
    <w:rsid w:val="00835983"/>
    <w:rsid w:val="008359D1"/>
    <w:rsid w:val="00835CC7"/>
    <w:rsid w:val="0083642D"/>
    <w:rsid w:val="008364E7"/>
    <w:rsid w:val="00836500"/>
    <w:rsid w:val="00836AE0"/>
    <w:rsid w:val="00836D65"/>
    <w:rsid w:val="0083788F"/>
    <w:rsid w:val="00837E92"/>
    <w:rsid w:val="00837F16"/>
    <w:rsid w:val="008406AF"/>
    <w:rsid w:val="00840777"/>
    <w:rsid w:val="0084099A"/>
    <w:rsid w:val="00840AE9"/>
    <w:rsid w:val="008414B4"/>
    <w:rsid w:val="008421DA"/>
    <w:rsid w:val="0084262A"/>
    <w:rsid w:val="00842700"/>
    <w:rsid w:val="00842A27"/>
    <w:rsid w:val="00842B66"/>
    <w:rsid w:val="00843417"/>
    <w:rsid w:val="0084353B"/>
    <w:rsid w:val="008435DD"/>
    <w:rsid w:val="008437AF"/>
    <w:rsid w:val="008438AD"/>
    <w:rsid w:val="00843C5F"/>
    <w:rsid w:val="00843CD4"/>
    <w:rsid w:val="008441E8"/>
    <w:rsid w:val="008444F7"/>
    <w:rsid w:val="008446A3"/>
    <w:rsid w:val="00844720"/>
    <w:rsid w:val="00844756"/>
    <w:rsid w:val="008448B3"/>
    <w:rsid w:val="00844BC5"/>
    <w:rsid w:val="00844C04"/>
    <w:rsid w:val="0084520D"/>
    <w:rsid w:val="008454AA"/>
    <w:rsid w:val="008457EE"/>
    <w:rsid w:val="008458AF"/>
    <w:rsid w:val="00845B85"/>
    <w:rsid w:val="00845F21"/>
    <w:rsid w:val="00846259"/>
    <w:rsid w:val="008463DF"/>
    <w:rsid w:val="00846AA1"/>
    <w:rsid w:val="00846D92"/>
    <w:rsid w:val="00846DC2"/>
    <w:rsid w:val="00846F92"/>
    <w:rsid w:val="00847971"/>
    <w:rsid w:val="00847B62"/>
    <w:rsid w:val="00847CEB"/>
    <w:rsid w:val="008500E7"/>
    <w:rsid w:val="008500EE"/>
    <w:rsid w:val="0085056D"/>
    <w:rsid w:val="00850763"/>
    <w:rsid w:val="00850810"/>
    <w:rsid w:val="008508C3"/>
    <w:rsid w:val="00850938"/>
    <w:rsid w:val="0085096C"/>
    <w:rsid w:val="00850A6A"/>
    <w:rsid w:val="0085103A"/>
    <w:rsid w:val="008516D3"/>
    <w:rsid w:val="0085171D"/>
    <w:rsid w:val="008519FD"/>
    <w:rsid w:val="00851B18"/>
    <w:rsid w:val="00851E94"/>
    <w:rsid w:val="00851F94"/>
    <w:rsid w:val="00852400"/>
    <w:rsid w:val="0085241F"/>
    <w:rsid w:val="00852509"/>
    <w:rsid w:val="00852A23"/>
    <w:rsid w:val="00852CA6"/>
    <w:rsid w:val="00853066"/>
    <w:rsid w:val="00853537"/>
    <w:rsid w:val="0085360A"/>
    <w:rsid w:val="00853851"/>
    <w:rsid w:val="00853949"/>
    <w:rsid w:val="00853993"/>
    <w:rsid w:val="00853CE9"/>
    <w:rsid w:val="00853DF9"/>
    <w:rsid w:val="00853ED2"/>
    <w:rsid w:val="00853F0B"/>
    <w:rsid w:val="00854008"/>
    <w:rsid w:val="00854356"/>
    <w:rsid w:val="0085497A"/>
    <w:rsid w:val="00854A28"/>
    <w:rsid w:val="00854F12"/>
    <w:rsid w:val="008553AF"/>
    <w:rsid w:val="00855897"/>
    <w:rsid w:val="0085598A"/>
    <w:rsid w:val="008559FA"/>
    <w:rsid w:val="00855BD0"/>
    <w:rsid w:val="00855BD7"/>
    <w:rsid w:val="00855C05"/>
    <w:rsid w:val="00856300"/>
    <w:rsid w:val="0085660F"/>
    <w:rsid w:val="0085661D"/>
    <w:rsid w:val="00856648"/>
    <w:rsid w:val="00856A90"/>
    <w:rsid w:val="00856B7F"/>
    <w:rsid w:val="00856CF2"/>
    <w:rsid w:val="00856E45"/>
    <w:rsid w:val="008570BE"/>
    <w:rsid w:val="008571E0"/>
    <w:rsid w:val="0085750C"/>
    <w:rsid w:val="00857545"/>
    <w:rsid w:val="0085776E"/>
    <w:rsid w:val="00857AB1"/>
    <w:rsid w:val="00857DA9"/>
    <w:rsid w:val="00857E94"/>
    <w:rsid w:val="00860673"/>
    <w:rsid w:val="008606C1"/>
    <w:rsid w:val="00860BA2"/>
    <w:rsid w:val="00860CD9"/>
    <w:rsid w:val="00860D0A"/>
    <w:rsid w:val="00860EDE"/>
    <w:rsid w:val="00861171"/>
    <w:rsid w:val="0086134F"/>
    <w:rsid w:val="008616E9"/>
    <w:rsid w:val="008618B7"/>
    <w:rsid w:val="00861997"/>
    <w:rsid w:val="00861C12"/>
    <w:rsid w:val="008620A7"/>
    <w:rsid w:val="0086260B"/>
    <w:rsid w:val="00862799"/>
    <w:rsid w:val="008627D4"/>
    <w:rsid w:val="008627F4"/>
    <w:rsid w:val="008628A3"/>
    <w:rsid w:val="00862939"/>
    <w:rsid w:val="00863291"/>
    <w:rsid w:val="008633C4"/>
    <w:rsid w:val="00863522"/>
    <w:rsid w:val="0086354B"/>
    <w:rsid w:val="0086371D"/>
    <w:rsid w:val="00863CD1"/>
    <w:rsid w:val="00863DEC"/>
    <w:rsid w:val="00863EC0"/>
    <w:rsid w:val="0086408A"/>
    <w:rsid w:val="008644FF"/>
    <w:rsid w:val="0086453D"/>
    <w:rsid w:val="008645E3"/>
    <w:rsid w:val="00864643"/>
    <w:rsid w:val="00864679"/>
    <w:rsid w:val="008646B0"/>
    <w:rsid w:val="00864ED8"/>
    <w:rsid w:val="0086541C"/>
    <w:rsid w:val="008654F8"/>
    <w:rsid w:val="008656C6"/>
    <w:rsid w:val="0086585D"/>
    <w:rsid w:val="00865A01"/>
    <w:rsid w:val="00865A71"/>
    <w:rsid w:val="00865B9C"/>
    <w:rsid w:val="00865C33"/>
    <w:rsid w:val="00865E92"/>
    <w:rsid w:val="0086673E"/>
    <w:rsid w:val="008667E7"/>
    <w:rsid w:val="00866818"/>
    <w:rsid w:val="008669E1"/>
    <w:rsid w:val="00866A6C"/>
    <w:rsid w:val="00866CBA"/>
    <w:rsid w:val="008677A7"/>
    <w:rsid w:val="008677E0"/>
    <w:rsid w:val="00867BCE"/>
    <w:rsid w:val="00867D07"/>
    <w:rsid w:val="00867F8D"/>
    <w:rsid w:val="00870054"/>
    <w:rsid w:val="00870254"/>
    <w:rsid w:val="00870264"/>
    <w:rsid w:val="0087027F"/>
    <w:rsid w:val="00870B54"/>
    <w:rsid w:val="00870ED9"/>
    <w:rsid w:val="00870F7C"/>
    <w:rsid w:val="008711DA"/>
    <w:rsid w:val="008713A6"/>
    <w:rsid w:val="008718FE"/>
    <w:rsid w:val="008722B4"/>
    <w:rsid w:val="008726AD"/>
    <w:rsid w:val="0087298A"/>
    <w:rsid w:val="00872B28"/>
    <w:rsid w:val="00872E0D"/>
    <w:rsid w:val="00872FA1"/>
    <w:rsid w:val="008730AC"/>
    <w:rsid w:val="0087310F"/>
    <w:rsid w:val="0087353A"/>
    <w:rsid w:val="00873647"/>
    <w:rsid w:val="00873933"/>
    <w:rsid w:val="00873B38"/>
    <w:rsid w:val="00873F32"/>
    <w:rsid w:val="00874420"/>
    <w:rsid w:val="008747FB"/>
    <w:rsid w:val="00874867"/>
    <w:rsid w:val="00874888"/>
    <w:rsid w:val="008749F8"/>
    <w:rsid w:val="00874C67"/>
    <w:rsid w:val="00874CB3"/>
    <w:rsid w:val="00874D54"/>
    <w:rsid w:val="00874FA8"/>
    <w:rsid w:val="008751D6"/>
    <w:rsid w:val="0087521E"/>
    <w:rsid w:val="008753CD"/>
    <w:rsid w:val="008753F2"/>
    <w:rsid w:val="008758CD"/>
    <w:rsid w:val="00875965"/>
    <w:rsid w:val="008759D0"/>
    <w:rsid w:val="008759F4"/>
    <w:rsid w:val="00875A13"/>
    <w:rsid w:val="00875A7E"/>
    <w:rsid w:val="00875AE9"/>
    <w:rsid w:val="008762FA"/>
    <w:rsid w:val="0087652B"/>
    <w:rsid w:val="00876891"/>
    <w:rsid w:val="0087692F"/>
    <w:rsid w:val="00876A1A"/>
    <w:rsid w:val="00876FCB"/>
    <w:rsid w:val="00876FF8"/>
    <w:rsid w:val="00877324"/>
    <w:rsid w:val="00877475"/>
    <w:rsid w:val="008775A2"/>
    <w:rsid w:val="00877AAD"/>
    <w:rsid w:val="00877C25"/>
    <w:rsid w:val="00880164"/>
    <w:rsid w:val="00880180"/>
    <w:rsid w:val="0088029B"/>
    <w:rsid w:val="008803BA"/>
    <w:rsid w:val="0088054F"/>
    <w:rsid w:val="00880917"/>
    <w:rsid w:val="00880B8F"/>
    <w:rsid w:val="00880C86"/>
    <w:rsid w:val="00880C88"/>
    <w:rsid w:val="00881042"/>
    <w:rsid w:val="008810B6"/>
    <w:rsid w:val="0088170E"/>
    <w:rsid w:val="00881826"/>
    <w:rsid w:val="00881C73"/>
    <w:rsid w:val="00881E2C"/>
    <w:rsid w:val="00882024"/>
    <w:rsid w:val="008820D3"/>
    <w:rsid w:val="008823E4"/>
    <w:rsid w:val="0088254E"/>
    <w:rsid w:val="00882875"/>
    <w:rsid w:val="00882DC5"/>
    <w:rsid w:val="00883139"/>
    <w:rsid w:val="008839A8"/>
    <w:rsid w:val="00883C16"/>
    <w:rsid w:val="00883DF5"/>
    <w:rsid w:val="00883E23"/>
    <w:rsid w:val="008841B2"/>
    <w:rsid w:val="00884314"/>
    <w:rsid w:val="00884801"/>
    <w:rsid w:val="00884CD6"/>
    <w:rsid w:val="00884EFE"/>
    <w:rsid w:val="00885072"/>
    <w:rsid w:val="00885224"/>
    <w:rsid w:val="008855B3"/>
    <w:rsid w:val="008856A5"/>
    <w:rsid w:val="00885921"/>
    <w:rsid w:val="008859B9"/>
    <w:rsid w:val="00885B17"/>
    <w:rsid w:val="00886074"/>
    <w:rsid w:val="00886400"/>
    <w:rsid w:val="008869C9"/>
    <w:rsid w:val="00887043"/>
    <w:rsid w:val="0088766E"/>
    <w:rsid w:val="0088788D"/>
    <w:rsid w:val="00887D1F"/>
    <w:rsid w:val="00887F9A"/>
    <w:rsid w:val="00890167"/>
    <w:rsid w:val="00890378"/>
    <w:rsid w:val="0089095F"/>
    <w:rsid w:val="008909FA"/>
    <w:rsid w:val="00890ADE"/>
    <w:rsid w:val="00890BFC"/>
    <w:rsid w:val="00890D5E"/>
    <w:rsid w:val="00890DFE"/>
    <w:rsid w:val="0089141A"/>
    <w:rsid w:val="00891916"/>
    <w:rsid w:val="00891B47"/>
    <w:rsid w:val="00891CE8"/>
    <w:rsid w:val="00891DA2"/>
    <w:rsid w:val="00891DDF"/>
    <w:rsid w:val="00891F6A"/>
    <w:rsid w:val="0089279A"/>
    <w:rsid w:val="00892B1E"/>
    <w:rsid w:val="00892CDF"/>
    <w:rsid w:val="00892F7A"/>
    <w:rsid w:val="00893005"/>
    <w:rsid w:val="00893111"/>
    <w:rsid w:val="00893341"/>
    <w:rsid w:val="008937EE"/>
    <w:rsid w:val="00893C4F"/>
    <w:rsid w:val="0089404B"/>
    <w:rsid w:val="00894319"/>
    <w:rsid w:val="0089432F"/>
    <w:rsid w:val="00894631"/>
    <w:rsid w:val="00894970"/>
    <w:rsid w:val="008949AB"/>
    <w:rsid w:val="00894BF7"/>
    <w:rsid w:val="00894C61"/>
    <w:rsid w:val="00894D0C"/>
    <w:rsid w:val="00894E42"/>
    <w:rsid w:val="00894FBB"/>
    <w:rsid w:val="008951C6"/>
    <w:rsid w:val="00895228"/>
    <w:rsid w:val="00895878"/>
    <w:rsid w:val="00895A06"/>
    <w:rsid w:val="00895B22"/>
    <w:rsid w:val="00895B61"/>
    <w:rsid w:val="00895B79"/>
    <w:rsid w:val="00895BD8"/>
    <w:rsid w:val="00895BF7"/>
    <w:rsid w:val="00895E3E"/>
    <w:rsid w:val="00895ED7"/>
    <w:rsid w:val="008960FF"/>
    <w:rsid w:val="00896291"/>
    <w:rsid w:val="00896298"/>
    <w:rsid w:val="00896353"/>
    <w:rsid w:val="008966A7"/>
    <w:rsid w:val="00896B96"/>
    <w:rsid w:val="00896DB2"/>
    <w:rsid w:val="0089714C"/>
    <w:rsid w:val="008976B3"/>
    <w:rsid w:val="00897845"/>
    <w:rsid w:val="00897888"/>
    <w:rsid w:val="00897DA7"/>
    <w:rsid w:val="008A00C7"/>
    <w:rsid w:val="008A00FD"/>
    <w:rsid w:val="008A0689"/>
    <w:rsid w:val="008A0DEF"/>
    <w:rsid w:val="008A0F47"/>
    <w:rsid w:val="008A138A"/>
    <w:rsid w:val="008A13D2"/>
    <w:rsid w:val="008A16F7"/>
    <w:rsid w:val="008A1828"/>
    <w:rsid w:val="008A198B"/>
    <w:rsid w:val="008A1B01"/>
    <w:rsid w:val="008A2075"/>
    <w:rsid w:val="008A3154"/>
    <w:rsid w:val="008A3545"/>
    <w:rsid w:val="008A4119"/>
    <w:rsid w:val="008A448F"/>
    <w:rsid w:val="008A464C"/>
    <w:rsid w:val="008A46DD"/>
    <w:rsid w:val="008A4943"/>
    <w:rsid w:val="008A4A84"/>
    <w:rsid w:val="008A4DBF"/>
    <w:rsid w:val="008A4DE7"/>
    <w:rsid w:val="008A4F2E"/>
    <w:rsid w:val="008A5220"/>
    <w:rsid w:val="008A56E2"/>
    <w:rsid w:val="008A57ED"/>
    <w:rsid w:val="008A58A4"/>
    <w:rsid w:val="008A59B5"/>
    <w:rsid w:val="008A5AFB"/>
    <w:rsid w:val="008A5C6D"/>
    <w:rsid w:val="008A60C5"/>
    <w:rsid w:val="008A6324"/>
    <w:rsid w:val="008A64EA"/>
    <w:rsid w:val="008A6502"/>
    <w:rsid w:val="008A6DDE"/>
    <w:rsid w:val="008A7068"/>
    <w:rsid w:val="008A7478"/>
    <w:rsid w:val="008A7733"/>
    <w:rsid w:val="008A785F"/>
    <w:rsid w:val="008A786B"/>
    <w:rsid w:val="008A78E7"/>
    <w:rsid w:val="008A7ABF"/>
    <w:rsid w:val="008A7B0D"/>
    <w:rsid w:val="008A7EF4"/>
    <w:rsid w:val="008A7F08"/>
    <w:rsid w:val="008B040F"/>
    <w:rsid w:val="008B0672"/>
    <w:rsid w:val="008B06BB"/>
    <w:rsid w:val="008B09A7"/>
    <w:rsid w:val="008B1405"/>
    <w:rsid w:val="008B18C2"/>
    <w:rsid w:val="008B19D3"/>
    <w:rsid w:val="008B1A2F"/>
    <w:rsid w:val="008B1B7A"/>
    <w:rsid w:val="008B1C58"/>
    <w:rsid w:val="008B1F7A"/>
    <w:rsid w:val="008B1FF1"/>
    <w:rsid w:val="008B2304"/>
    <w:rsid w:val="008B25BF"/>
    <w:rsid w:val="008B25E0"/>
    <w:rsid w:val="008B270B"/>
    <w:rsid w:val="008B2901"/>
    <w:rsid w:val="008B2922"/>
    <w:rsid w:val="008B2C11"/>
    <w:rsid w:val="008B2D95"/>
    <w:rsid w:val="008B318F"/>
    <w:rsid w:val="008B32ED"/>
    <w:rsid w:val="008B3352"/>
    <w:rsid w:val="008B34B8"/>
    <w:rsid w:val="008B39A9"/>
    <w:rsid w:val="008B3A96"/>
    <w:rsid w:val="008B3B8D"/>
    <w:rsid w:val="008B3ECC"/>
    <w:rsid w:val="008B41CB"/>
    <w:rsid w:val="008B4410"/>
    <w:rsid w:val="008B4639"/>
    <w:rsid w:val="008B4723"/>
    <w:rsid w:val="008B4BB6"/>
    <w:rsid w:val="008B4F43"/>
    <w:rsid w:val="008B4FF0"/>
    <w:rsid w:val="008B51F1"/>
    <w:rsid w:val="008B5232"/>
    <w:rsid w:val="008B575C"/>
    <w:rsid w:val="008B5943"/>
    <w:rsid w:val="008B5C78"/>
    <w:rsid w:val="008B5FFE"/>
    <w:rsid w:val="008B6645"/>
    <w:rsid w:val="008B693C"/>
    <w:rsid w:val="008B695C"/>
    <w:rsid w:val="008B6AF5"/>
    <w:rsid w:val="008B6C1B"/>
    <w:rsid w:val="008B6D13"/>
    <w:rsid w:val="008B6EF7"/>
    <w:rsid w:val="008B7312"/>
    <w:rsid w:val="008B77D9"/>
    <w:rsid w:val="008B7BC8"/>
    <w:rsid w:val="008B7E0F"/>
    <w:rsid w:val="008C00F2"/>
    <w:rsid w:val="008C01EB"/>
    <w:rsid w:val="008C0707"/>
    <w:rsid w:val="008C0CFC"/>
    <w:rsid w:val="008C10D5"/>
    <w:rsid w:val="008C12FD"/>
    <w:rsid w:val="008C1850"/>
    <w:rsid w:val="008C1AF4"/>
    <w:rsid w:val="008C1BAF"/>
    <w:rsid w:val="008C1BE1"/>
    <w:rsid w:val="008C1D1C"/>
    <w:rsid w:val="008C1E20"/>
    <w:rsid w:val="008C1F25"/>
    <w:rsid w:val="008C236B"/>
    <w:rsid w:val="008C2547"/>
    <w:rsid w:val="008C2745"/>
    <w:rsid w:val="008C2BB3"/>
    <w:rsid w:val="008C2E1B"/>
    <w:rsid w:val="008C2EA9"/>
    <w:rsid w:val="008C3018"/>
    <w:rsid w:val="008C3276"/>
    <w:rsid w:val="008C32B8"/>
    <w:rsid w:val="008C362B"/>
    <w:rsid w:val="008C367F"/>
    <w:rsid w:val="008C37C3"/>
    <w:rsid w:val="008C37DE"/>
    <w:rsid w:val="008C39F0"/>
    <w:rsid w:val="008C3B34"/>
    <w:rsid w:val="008C3E2F"/>
    <w:rsid w:val="008C3F9E"/>
    <w:rsid w:val="008C4155"/>
    <w:rsid w:val="008C431F"/>
    <w:rsid w:val="008C441C"/>
    <w:rsid w:val="008C4473"/>
    <w:rsid w:val="008C4893"/>
    <w:rsid w:val="008C48DF"/>
    <w:rsid w:val="008C4C3E"/>
    <w:rsid w:val="008C4DF7"/>
    <w:rsid w:val="008C4EFC"/>
    <w:rsid w:val="008C5142"/>
    <w:rsid w:val="008C567A"/>
    <w:rsid w:val="008C5682"/>
    <w:rsid w:val="008C57CC"/>
    <w:rsid w:val="008C5F12"/>
    <w:rsid w:val="008C639D"/>
    <w:rsid w:val="008C66AC"/>
    <w:rsid w:val="008C6B2C"/>
    <w:rsid w:val="008C6BD2"/>
    <w:rsid w:val="008C6C06"/>
    <w:rsid w:val="008C6DAE"/>
    <w:rsid w:val="008C73E7"/>
    <w:rsid w:val="008C7C5B"/>
    <w:rsid w:val="008C7DC9"/>
    <w:rsid w:val="008C7E03"/>
    <w:rsid w:val="008D0575"/>
    <w:rsid w:val="008D06F9"/>
    <w:rsid w:val="008D07B5"/>
    <w:rsid w:val="008D0C10"/>
    <w:rsid w:val="008D0CE5"/>
    <w:rsid w:val="008D0E66"/>
    <w:rsid w:val="008D11D5"/>
    <w:rsid w:val="008D17D4"/>
    <w:rsid w:val="008D190C"/>
    <w:rsid w:val="008D192A"/>
    <w:rsid w:val="008D1C41"/>
    <w:rsid w:val="008D1D13"/>
    <w:rsid w:val="008D2435"/>
    <w:rsid w:val="008D245C"/>
    <w:rsid w:val="008D2732"/>
    <w:rsid w:val="008D2A7C"/>
    <w:rsid w:val="008D2E82"/>
    <w:rsid w:val="008D325D"/>
    <w:rsid w:val="008D34C9"/>
    <w:rsid w:val="008D3538"/>
    <w:rsid w:val="008D353D"/>
    <w:rsid w:val="008D3958"/>
    <w:rsid w:val="008D3B85"/>
    <w:rsid w:val="008D3E4E"/>
    <w:rsid w:val="008D3E97"/>
    <w:rsid w:val="008D4053"/>
    <w:rsid w:val="008D444C"/>
    <w:rsid w:val="008D4724"/>
    <w:rsid w:val="008D4874"/>
    <w:rsid w:val="008D4B7B"/>
    <w:rsid w:val="008D52EF"/>
    <w:rsid w:val="008D5455"/>
    <w:rsid w:val="008D5914"/>
    <w:rsid w:val="008D5C22"/>
    <w:rsid w:val="008D5C8C"/>
    <w:rsid w:val="008D5DFB"/>
    <w:rsid w:val="008D5E7E"/>
    <w:rsid w:val="008D6098"/>
    <w:rsid w:val="008D63BA"/>
    <w:rsid w:val="008D63DD"/>
    <w:rsid w:val="008D64FB"/>
    <w:rsid w:val="008D67D2"/>
    <w:rsid w:val="008D6AC4"/>
    <w:rsid w:val="008D6F80"/>
    <w:rsid w:val="008D72F2"/>
    <w:rsid w:val="008D7779"/>
    <w:rsid w:val="008D7C79"/>
    <w:rsid w:val="008D7C8A"/>
    <w:rsid w:val="008D7CB2"/>
    <w:rsid w:val="008E0303"/>
    <w:rsid w:val="008E0667"/>
    <w:rsid w:val="008E0D14"/>
    <w:rsid w:val="008E0E41"/>
    <w:rsid w:val="008E0E65"/>
    <w:rsid w:val="008E0E9C"/>
    <w:rsid w:val="008E11EC"/>
    <w:rsid w:val="008E16BE"/>
    <w:rsid w:val="008E1777"/>
    <w:rsid w:val="008E1BCE"/>
    <w:rsid w:val="008E1CBB"/>
    <w:rsid w:val="008E2BB1"/>
    <w:rsid w:val="008E2C15"/>
    <w:rsid w:val="008E2C3A"/>
    <w:rsid w:val="008E2D74"/>
    <w:rsid w:val="008E2F58"/>
    <w:rsid w:val="008E2FAB"/>
    <w:rsid w:val="008E3155"/>
    <w:rsid w:val="008E35A5"/>
    <w:rsid w:val="008E370A"/>
    <w:rsid w:val="008E39E1"/>
    <w:rsid w:val="008E39E4"/>
    <w:rsid w:val="008E3A08"/>
    <w:rsid w:val="008E3AC7"/>
    <w:rsid w:val="008E41F1"/>
    <w:rsid w:val="008E4273"/>
    <w:rsid w:val="008E45EC"/>
    <w:rsid w:val="008E46C3"/>
    <w:rsid w:val="008E4955"/>
    <w:rsid w:val="008E4D33"/>
    <w:rsid w:val="008E4D63"/>
    <w:rsid w:val="008E502B"/>
    <w:rsid w:val="008E5064"/>
    <w:rsid w:val="008E544C"/>
    <w:rsid w:val="008E5543"/>
    <w:rsid w:val="008E5AFE"/>
    <w:rsid w:val="008E5BBF"/>
    <w:rsid w:val="008E5BC2"/>
    <w:rsid w:val="008E5BD8"/>
    <w:rsid w:val="008E5E90"/>
    <w:rsid w:val="008E6056"/>
    <w:rsid w:val="008E60D4"/>
    <w:rsid w:val="008E6288"/>
    <w:rsid w:val="008E62EC"/>
    <w:rsid w:val="008E6BA8"/>
    <w:rsid w:val="008E6CE6"/>
    <w:rsid w:val="008E6DB0"/>
    <w:rsid w:val="008E6F05"/>
    <w:rsid w:val="008E7404"/>
    <w:rsid w:val="008E742F"/>
    <w:rsid w:val="008E7451"/>
    <w:rsid w:val="008E7983"/>
    <w:rsid w:val="008E7EF3"/>
    <w:rsid w:val="008E7F43"/>
    <w:rsid w:val="008E7F68"/>
    <w:rsid w:val="008F0131"/>
    <w:rsid w:val="008F0220"/>
    <w:rsid w:val="008F0517"/>
    <w:rsid w:val="008F0635"/>
    <w:rsid w:val="008F06C0"/>
    <w:rsid w:val="008F09B9"/>
    <w:rsid w:val="008F0EBF"/>
    <w:rsid w:val="008F0EFB"/>
    <w:rsid w:val="008F10EF"/>
    <w:rsid w:val="008F13A0"/>
    <w:rsid w:val="008F1584"/>
    <w:rsid w:val="008F19B0"/>
    <w:rsid w:val="008F1C67"/>
    <w:rsid w:val="008F1D3A"/>
    <w:rsid w:val="008F200F"/>
    <w:rsid w:val="008F2032"/>
    <w:rsid w:val="008F2187"/>
    <w:rsid w:val="008F240B"/>
    <w:rsid w:val="008F293F"/>
    <w:rsid w:val="008F2A37"/>
    <w:rsid w:val="008F2A59"/>
    <w:rsid w:val="008F2E5A"/>
    <w:rsid w:val="008F2F50"/>
    <w:rsid w:val="008F348F"/>
    <w:rsid w:val="008F36EC"/>
    <w:rsid w:val="008F3891"/>
    <w:rsid w:val="008F3C81"/>
    <w:rsid w:val="008F3D28"/>
    <w:rsid w:val="008F40B3"/>
    <w:rsid w:val="008F4292"/>
    <w:rsid w:val="008F44CA"/>
    <w:rsid w:val="008F4D81"/>
    <w:rsid w:val="008F4E90"/>
    <w:rsid w:val="008F4EA7"/>
    <w:rsid w:val="008F4ECB"/>
    <w:rsid w:val="008F5230"/>
    <w:rsid w:val="008F5AB4"/>
    <w:rsid w:val="008F5B0A"/>
    <w:rsid w:val="008F61CE"/>
    <w:rsid w:val="008F62B9"/>
    <w:rsid w:val="008F6A38"/>
    <w:rsid w:val="008F6BC5"/>
    <w:rsid w:val="008F6CDC"/>
    <w:rsid w:val="008F6CEF"/>
    <w:rsid w:val="008F6ED5"/>
    <w:rsid w:val="008F753B"/>
    <w:rsid w:val="008F7974"/>
    <w:rsid w:val="008F7A83"/>
    <w:rsid w:val="008F7B45"/>
    <w:rsid w:val="008F7B72"/>
    <w:rsid w:val="008F7DBC"/>
    <w:rsid w:val="0090029A"/>
    <w:rsid w:val="009002F0"/>
    <w:rsid w:val="00900677"/>
    <w:rsid w:val="00900733"/>
    <w:rsid w:val="009009F3"/>
    <w:rsid w:val="00900A71"/>
    <w:rsid w:val="00900A8F"/>
    <w:rsid w:val="00900D75"/>
    <w:rsid w:val="00901173"/>
    <w:rsid w:val="009012CA"/>
    <w:rsid w:val="009013A6"/>
    <w:rsid w:val="00902772"/>
    <w:rsid w:val="00902778"/>
    <w:rsid w:val="009027CD"/>
    <w:rsid w:val="009029A4"/>
    <w:rsid w:val="009029B2"/>
    <w:rsid w:val="00902F9E"/>
    <w:rsid w:val="00903946"/>
    <w:rsid w:val="00903B06"/>
    <w:rsid w:val="00903C6F"/>
    <w:rsid w:val="00903E9A"/>
    <w:rsid w:val="009040FF"/>
    <w:rsid w:val="00904168"/>
    <w:rsid w:val="0090468E"/>
    <w:rsid w:val="0090495C"/>
    <w:rsid w:val="00904AC4"/>
    <w:rsid w:val="00904E94"/>
    <w:rsid w:val="00905144"/>
    <w:rsid w:val="00905285"/>
    <w:rsid w:val="0090543F"/>
    <w:rsid w:val="009054A7"/>
    <w:rsid w:val="009054EE"/>
    <w:rsid w:val="00905589"/>
    <w:rsid w:val="009056E1"/>
    <w:rsid w:val="00905A46"/>
    <w:rsid w:val="00905BD5"/>
    <w:rsid w:val="00905BF3"/>
    <w:rsid w:val="00906161"/>
    <w:rsid w:val="0090625F"/>
    <w:rsid w:val="009063C9"/>
    <w:rsid w:val="00906539"/>
    <w:rsid w:val="00906822"/>
    <w:rsid w:val="009069B0"/>
    <w:rsid w:val="00906ADE"/>
    <w:rsid w:val="00906B1E"/>
    <w:rsid w:val="00906E32"/>
    <w:rsid w:val="00907068"/>
    <w:rsid w:val="0090723D"/>
    <w:rsid w:val="00907273"/>
    <w:rsid w:val="00907495"/>
    <w:rsid w:val="00907791"/>
    <w:rsid w:val="009079B1"/>
    <w:rsid w:val="00907ACF"/>
    <w:rsid w:val="00910522"/>
    <w:rsid w:val="0091053A"/>
    <w:rsid w:val="009107B2"/>
    <w:rsid w:val="00910C83"/>
    <w:rsid w:val="00910D3D"/>
    <w:rsid w:val="00910F58"/>
    <w:rsid w:val="0091116E"/>
    <w:rsid w:val="00911367"/>
    <w:rsid w:val="009113D1"/>
    <w:rsid w:val="00911673"/>
    <w:rsid w:val="00911C2E"/>
    <w:rsid w:val="00911CBE"/>
    <w:rsid w:val="00911E71"/>
    <w:rsid w:val="00912025"/>
    <w:rsid w:val="0091210A"/>
    <w:rsid w:val="00912322"/>
    <w:rsid w:val="00912842"/>
    <w:rsid w:val="009129E2"/>
    <w:rsid w:val="00913177"/>
    <w:rsid w:val="0091324B"/>
    <w:rsid w:val="009132B7"/>
    <w:rsid w:val="009137F9"/>
    <w:rsid w:val="00913A70"/>
    <w:rsid w:val="00914311"/>
    <w:rsid w:val="009144E6"/>
    <w:rsid w:val="009145C6"/>
    <w:rsid w:val="00914756"/>
    <w:rsid w:val="009148CA"/>
    <w:rsid w:val="00914AD9"/>
    <w:rsid w:val="00914C2F"/>
    <w:rsid w:val="00914CDF"/>
    <w:rsid w:val="00914DF2"/>
    <w:rsid w:val="0091527F"/>
    <w:rsid w:val="00915297"/>
    <w:rsid w:val="009152DE"/>
    <w:rsid w:val="0091545B"/>
    <w:rsid w:val="00915B63"/>
    <w:rsid w:val="00915FFE"/>
    <w:rsid w:val="00916202"/>
    <w:rsid w:val="009164B8"/>
    <w:rsid w:val="00916693"/>
    <w:rsid w:val="00916A98"/>
    <w:rsid w:val="00916F39"/>
    <w:rsid w:val="00916F92"/>
    <w:rsid w:val="00917D22"/>
    <w:rsid w:val="00917E20"/>
    <w:rsid w:val="00917E67"/>
    <w:rsid w:val="009201A9"/>
    <w:rsid w:val="009201ED"/>
    <w:rsid w:val="009202F6"/>
    <w:rsid w:val="0092030A"/>
    <w:rsid w:val="00920BE9"/>
    <w:rsid w:val="00920C93"/>
    <w:rsid w:val="00920CE5"/>
    <w:rsid w:val="00920F3B"/>
    <w:rsid w:val="009215F8"/>
    <w:rsid w:val="00921664"/>
    <w:rsid w:val="00921C93"/>
    <w:rsid w:val="0092201A"/>
    <w:rsid w:val="0092227D"/>
    <w:rsid w:val="00922313"/>
    <w:rsid w:val="0092244F"/>
    <w:rsid w:val="00922887"/>
    <w:rsid w:val="009228E8"/>
    <w:rsid w:val="00922B40"/>
    <w:rsid w:val="00922C28"/>
    <w:rsid w:val="00922E7D"/>
    <w:rsid w:val="00922E86"/>
    <w:rsid w:val="009231B9"/>
    <w:rsid w:val="0092322B"/>
    <w:rsid w:val="00923512"/>
    <w:rsid w:val="0092378E"/>
    <w:rsid w:val="0092392B"/>
    <w:rsid w:val="00923BBF"/>
    <w:rsid w:val="00923F95"/>
    <w:rsid w:val="00924078"/>
    <w:rsid w:val="00924151"/>
    <w:rsid w:val="00924227"/>
    <w:rsid w:val="00924248"/>
    <w:rsid w:val="00924278"/>
    <w:rsid w:val="009247DF"/>
    <w:rsid w:val="009248E9"/>
    <w:rsid w:val="00924BC5"/>
    <w:rsid w:val="00924D9E"/>
    <w:rsid w:val="00924FE5"/>
    <w:rsid w:val="009252D4"/>
    <w:rsid w:val="0092560F"/>
    <w:rsid w:val="00925C64"/>
    <w:rsid w:val="00925F97"/>
    <w:rsid w:val="009261A2"/>
    <w:rsid w:val="0092634E"/>
    <w:rsid w:val="00926424"/>
    <w:rsid w:val="009264A9"/>
    <w:rsid w:val="0092699D"/>
    <w:rsid w:val="00926CAC"/>
    <w:rsid w:val="00926FFD"/>
    <w:rsid w:val="00927005"/>
    <w:rsid w:val="00927117"/>
    <w:rsid w:val="009276E0"/>
    <w:rsid w:val="00927BD4"/>
    <w:rsid w:val="00927C55"/>
    <w:rsid w:val="00927F36"/>
    <w:rsid w:val="00927FC2"/>
    <w:rsid w:val="00930029"/>
    <w:rsid w:val="00930430"/>
    <w:rsid w:val="009306CE"/>
    <w:rsid w:val="0093074D"/>
    <w:rsid w:val="00930F06"/>
    <w:rsid w:val="0093104D"/>
    <w:rsid w:val="009319DA"/>
    <w:rsid w:val="00931E65"/>
    <w:rsid w:val="00932029"/>
    <w:rsid w:val="0093206B"/>
    <w:rsid w:val="00932150"/>
    <w:rsid w:val="009327DE"/>
    <w:rsid w:val="009329D3"/>
    <w:rsid w:val="00932DF2"/>
    <w:rsid w:val="00932EEA"/>
    <w:rsid w:val="0093302A"/>
    <w:rsid w:val="009335E9"/>
    <w:rsid w:val="0093361B"/>
    <w:rsid w:val="009336B3"/>
    <w:rsid w:val="00933855"/>
    <w:rsid w:val="009338AF"/>
    <w:rsid w:val="00933901"/>
    <w:rsid w:val="00933B99"/>
    <w:rsid w:val="00933FDD"/>
    <w:rsid w:val="009345FD"/>
    <w:rsid w:val="009346E4"/>
    <w:rsid w:val="00934769"/>
    <w:rsid w:val="0093486F"/>
    <w:rsid w:val="00934AD7"/>
    <w:rsid w:val="00934C8F"/>
    <w:rsid w:val="00934EB2"/>
    <w:rsid w:val="0093510F"/>
    <w:rsid w:val="0093530D"/>
    <w:rsid w:val="00935583"/>
    <w:rsid w:val="00935AF6"/>
    <w:rsid w:val="00936023"/>
    <w:rsid w:val="0093609C"/>
    <w:rsid w:val="00936217"/>
    <w:rsid w:val="009367B4"/>
    <w:rsid w:val="0093680D"/>
    <w:rsid w:val="00936DAD"/>
    <w:rsid w:val="00936F80"/>
    <w:rsid w:val="00937D3B"/>
    <w:rsid w:val="00937D47"/>
    <w:rsid w:val="00940416"/>
    <w:rsid w:val="0094108F"/>
    <w:rsid w:val="009411B6"/>
    <w:rsid w:val="009413B5"/>
    <w:rsid w:val="00941924"/>
    <w:rsid w:val="00941BEE"/>
    <w:rsid w:val="00941DE3"/>
    <w:rsid w:val="00941FED"/>
    <w:rsid w:val="00942264"/>
    <w:rsid w:val="00942761"/>
    <w:rsid w:val="00942821"/>
    <w:rsid w:val="0094283B"/>
    <w:rsid w:val="00942A67"/>
    <w:rsid w:val="00942AFD"/>
    <w:rsid w:val="00942C5B"/>
    <w:rsid w:val="00942EE7"/>
    <w:rsid w:val="0094377B"/>
    <w:rsid w:val="00943E36"/>
    <w:rsid w:val="009448A1"/>
    <w:rsid w:val="009448C3"/>
    <w:rsid w:val="009448EC"/>
    <w:rsid w:val="00944C98"/>
    <w:rsid w:val="00944D03"/>
    <w:rsid w:val="0094552E"/>
    <w:rsid w:val="0094565A"/>
    <w:rsid w:val="0094578C"/>
    <w:rsid w:val="00945883"/>
    <w:rsid w:val="0094590A"/>
    <w:rsid w:val="00945B11"/>
    <w:rsid w:val="00945E8B"/>
    <w:rsid w:val="00945F63"/>
    <w:rsid w:val="009460C9"/>
    <w:rsid w:val="009461B5"/>
    <w:rsid w:val="009463CC"/>
    <w:rsid w:val="009465C2"/>
    <w:rsid w:val="009465CD"/>
    <w:rsid w:val="0094665C"/>
    <w:rsid w:val="0094668D"/>
    <w:rsid w:val="00946AD2"/>
    <w:rsid w:val="00946AF5"/>
    <w:rsid w:val="00946BC9"/>
    <w:rsid w:val="00946CFC"/>
    <w:rsid w:val="00946E9A"/>
    <w:rsid w:val="0094702A"/>
    <w:rsid w:val="0094707B"/>
    <w:rsid w:val="00947530"/>
    <w:rsid w:val="0094769E"/>
    <w:rsid w:val="00947795"/>
    <w:rsid w:val="00947AA6"/>
    <w:rsid w:val="00947B79"/>
    <w:rsid w:val="00947DC6"/>
    <w:rsid w:val="009500AB"/>
    <w:rsid w:val="00950138"/>
    <w:rsid w:val="00950428"/>
    <w:rsid w:val="009505B7"/>
    <w:rsid w:val="009507A6"/>
    <w:rsid w:val="009507F6"/>
    <w:rsid w:val="009508B3"/>
    <w:rsid w:val="00950970"/>
    <w:rsid w:val="00950A3B"/>
    <w:rsid w:val="00950D2B"/>
    <w:rsid w:val="00950FAE"/>
    <w:rsid w:val="009510BE"/>
    <w:rsid w:val="0095154C"/>
    <w:rsid w:val="0095170D"/>
    <w:rsid w:val="00951BB5"/>
    <w:rsid w:val="009521CE"/>
    <w:rsid w:val="0095223E"/>
    <w:rsid w:val="00952359"/>
    <w:rsid w:val="00952760"/>
    <w:rsid w:val="00952770"/>
    <w:rsid w:val="009534FA"/>
    <w:rsid w:val="009536C3"/>
    <w:rsid w:val="00953731"/>
    <w:rsid w:val="009537D2"/>
    <w:rsid w:val="009538BB"/>
    <w:rsid w:val="00953DEC"/>
    <w:rsid w:val="0095416E"/>
    <w:rsid w:val="00954A4D"/>
    <w:rsid w:val="00954AB5"/>
    <w:rsid w:val="00955011"/>
    <w:rsid w:val="00955460"/>
    <w:rsid w:val="00955981"/>
    <w:rsid w:val="009559E0"/>
    <w:rsid w:val="00955DC4"/>
    <w:rsid w:val="00955ECC"/>
    <w:rsid w:val="00955FE0"/>
    <w:rsid w:val="0095619B"/>
    <w:rsid w:val="00956217"/>
    <w:rsid w:val="009563F4"/>
    <w:rsid w:val="00956422"/>
    <w:rsid w:val="00956573"/>
    <w:rsid w:val="009565CA"/>
    <w:rsid w:val="009565CD"/>
    <w:rsid w:val="00956793"/>
    <w:rsid w:val="009567F9"/>
    <w:rsid w:val="00956D24"/>
    <w:rsid w:val="00957866"/>
    <w:rsid w:val="00957995"/>
    <w:rsid w:val="00957BF3"/>
    <w:rsid w:val="00957D49"/>
    <w:rsid w:val="009600D8"/>
    <w:rsid w:val="00960128"/>
    <w:rsid w:val="009602CC"/>
    <w:rsid w:val="009604C0"/>
    <w:rsid w:val="009604FD"/>
    <w:rsid w:val="00960A04"/>
    <w:rsid w:val="00960D24"/>
    <w:rsid w:val="00960DE4"/>
    <w:rsid w:val="00960EBC"/>
    <w:rsid w:val="009610AC"/>
    <w:rsid w:val="0096122C"/>
    <w:rsid w:val="009615EB"/>
    <w:rsid w:val="00961822"/>
    <w:rsid w:val="00961871"/>
    <w:rsid w:val="0096195E"/>
    <w:rsid w:val="009619E1"/>
    <w:rsid w:val="00961AFA"/>
    <w:rsid w:val="009623E1"/>
    <w:rsid w:val="0096260C"/>
    <w:rsid w:val="00962635"/>
    <w:rsid w:val="009627EF"/>
    <w:rsid w:val="00963064"/>
    <w:rsid w:val="00963152"/>
    <w:rsid w:val="009632E9"/>
    <w:rsid w:val="009632FA"/>
    <w:rsid w:val="00963391"/>
    <w:rsid w:val="009634F3"/>
    <w:rsid w:val="0096363A"/>
    <w:rsid w:val="009636AB"/>
    <w:rsid w:val="009637F9"/>
    <w:rsid w:val="00963AF5"/>
    <w:rsid w:val="00963CB2"/>
    <w:rsid w:val="00964481"/>
    <w:rsid w:val="00964905"/>
    <w:rsid w:val="00964BFF"/>
    <w:rsid w:val="00964E06"/>
    <w:rsid w:val="00964ED3"/>
    <w:rsid w:val="009650D8"/>
    <w:rsid w:val="00965222"/>
    <w:rsid w:val="009652FC"/>
    <w:rsid w:val="0096535A"/>
    <w:rsid w:val="00965991"/>
    <w:rsid w:val="00965A47"/>
    <w:rsid w:val="00965EB2"/>
    <w:rsid w:val="00965EC8"/>
    <w:rsid w:val="00965FC3"/>
    <w:rsid w:val="0096602F"/>
    <w:rsid w:val="00966550"/>
    <w:rsid w:val="00966638"/>
    <w:rsid w:val="00966740"/>
    <w:rsid w:val="009667D5"/>
    <w:rsid w:val="009669B6"/>
    <w:rsid w:val="009672BB"/>
    <w:rsid w:val="009675A2"/>
    <w:rsid w:val="009678A5"/>
    <w:rsid w:val="00967B0B"/>
    <w:rsid w:val="00967C69"/>
    <w:rsid w:val="00967E56"/>
    <w:rsid w:val="00967E66"/>
    <w:rsid w:val="00967FB1"/>
    <w:rsid w:val="00970022"/>
    <w:rsid w:val="00970031"/>
    <w:rsid w:val="009702D2"/>
    <w:rsid w:val="0097047F"/>
    <w:rsid w:val="0097077F"/>
    <w:rsid w:val="00970895"/>
    <w:rsid w:val="009709DD"/>
    <w:rsid w:val="00970D96"/>
    <w:rsid w:val="00970E69"/>
    <w:rsid w:val="00970FA6"/>
    <w:rsid w:val="00971464"/>
    <w:rsid w:val="009714EC"/>
    <w:rsid w:val="009717C6"/>
    <w:rsid w:val="00971872"/>
    <w:rsid w:val="00971877"/>
    <w:rsid w:val="00971DCC"/>
    <w:rsid w:val="009720EF"/>
    <w:rsid w:val="00972209"/>
    <w:rsid w:val="00972DD0"/>
    <w:rsid w:val="0097335B"/>
    <w:rsid w:val="00973419"/>
    <w:rsid w:val="009739F0"/>
    <w:rsid w:val="00973A06"/>
    <w:rsid w:val="009743BF"/>
    <w:rsid w:val="009743E6"/>
    <w:rsid w:val="00974543"/>
    <w:rsid w:val="0097473A"/>
    <w:rsid w:val="009749FD"/>
    <w:rsid w:val="00974A3E"/>
    <w:rsid w:val="00974B2B"/>
    <w:rsid w:val="00974EC7"/>
    <w:rsid w:val="00974FB4"/>
    <w:rsid w:val="0097516A"/>
    <w:rsid w:val="00975175"/>
    <w:rsid w:val="00975337"/>
    <w:rsid w:val="009759F3"/>
    <w:rsid w:val="00975AC9"/>
    <w:rsid w:val="00975E4D"/>
    <w:rsid w:val="00975E4F"/>
    <w:rsid w:val="00975EE4"/>
    <w:rsid w:val="0097611D"/>
    <w:rsid w:val="00976437"/>
    <w:rsid w:val="0097654C"/>
    <w:rsid w:val="009765D7"/>
    <w:rsid w:val="0097665A"/>
    <w:rsid w:val="009767C7"/>
    <w:rsid w:val="009767CD"/>
    <w:rsid w:val="009769C8"/>
    <w:rsid w:val="009769D3"/>
    <w:rsid w:val="009772CC"/>
    <w:rsid w:val="009775FA"/>
    <w:rsid w:val="0097775C"/>
    <w:rsid w:val="009777D1"/>
    <w:rsid w:val="00977846"/>
    <w:rsid w:val="00977A39"/>
    <w:rsid w:val="00977B2F"/>
    <w:rsid w:val="00977D21"/>
    <w:rsid w:val="00977DC0"/>
    <w:rsid w:val="00977F86"/>
    <w:rsid w:val="00980103"/>
    <w:rsid w:val="009806B3"/>
    <w:rsid w:val="009806F8"/>
    <w:rsid w:val="00980C4A"/>
    <w:rsid w:val="009811DF"/>
    <w:rsid w:val="0098121C"/>
    <w:rsid w:val="009812D8"/>
    <w:rsid w:val="009814D8"/>
    <w:rsid w:val="00981E86"/>
    <w:rsid w:val="00982A38"/>
    <w:rsid w:val="00982A98"/>
    <w:rsid w:val="00982C02"/>
    <w:rsid w:val="00982DB6"/>
    <w:rsid w:val="00982DED"/>
    <w:rsid w:val="009830AC"/>
    <w:rsid w:val="009831F0"/>
    <w:rsid w:val="00983588"/>
    <w:rsid w:val="0098365C"/>
    <w:rsid w:val="0098399B"/>
    <w:rsid w:val="009839EA"/>
    <w:rsid w:val="009839F6"/>
    <w:rsid w:val="009840E7"/>
    <w:rsid w:val="009842EB"/>
    <w:rsid w:val="009845DE"/>
    <w:rsid w:val="009849B8"/>
    <w:rsid w:val="00984AC3"/>
    <w:rsid w:val="00984F04"/>
    <w:rsid w:val="009853D9"/>
    <w:rsid w:val="00985579"/>
    <w:rsid w:val="00985BC3"/>
    <w:rsid w:val="00985BF6"/>
    <w:rsid w:val="00985C76"/>
    <w:rsid w:val="0098603F"/>
    <w:rsid w:val="0098622B"/>
    <w:rsid w:val="00986996"/>
    <w:rsid w:val="009869CA"/>
    <w:rsid w:val="00986C79"/>
    <w:rsid w:val="00986E4E"/>
    <w:rsid w:val="00986F96"/>
    <w:rsid w:val="00987267"/>
    <w:rsid w:val="00987331"/>
    <w:rsid w:val="00987806"/>
    <w:rsid w:val="00987837"/>
    <w:rsid w:val="009879A8"/>
    <w:rsid w:val="00987EF4"/>
    <w:rsid w:val="009901C8"/>
    <w:rsid w:val="00990348"/>
    <w:rsid w:val="009904B5"/>
    <w:rsid w:val="00990613"/>
    <w:rsid w:val="00990661"/>
    <w:rsid w:val="00990746"/>
    <w:rsid w:val="009907A3"/>
    <w:rsid w:val="00990841"/>
    <w:rsid w:val="00990C13"/>
    <w:rsid w:val="00990CEC"/>
    <w:rsid w:val="00990DBB"/>
    <w:rsid w:val="00990E7D"/>
    <w:rsid w:val="00991070"/>
    <w:rsid w:val="00991376"/>
    <w:rsid w:val="00991A00"/>
    <w:rsid w:val="00991B36"/>
    <w:rsid w:val="00991C96"/>
    <w:rsid w:val="00991CCF"/>
    <w:rsid w:val="00991D4C"/>
    <w:rsid w:val="0099217A"/>
    <w:rsid w:val="009923E5"/>
    <w:rsid w:val="0099243B"/>
    <w:rsid w:val="00992564"/>
    <w:rsid w:val="00992834"/>
    <w:rsid w:val="00992A7C"/>
    <w:rsid w:val="00992F20"/>
    <w:rsid w:val="00993A37"/>
    <w:rsid w:val="00993BDD"/>
    <w:rsid w:val="009940E6"/>
    <w:rsid w:val="00994272"/>
    <w:rsid w:val="009942B7"/>
    <w:rsid w:val="009944A9"/>
    <w:rsid w:val="00994507"/>
    <w:rsid w:val="00994612"/>
    <w:rsid w:val="00994760"/>
    <w:rsid w:val="00994835"/>
    <w:rsid w:val="00994B1D"/>
    <w:rsid w:val="00994B54"/>
    <w:rsid w:val="00994D9F"/>
    <w:rsid w:val="00995155"/>
    <w:rsid w:val="0099537E"/>
    <w:rsid w:val="0099554D"/>
    <w:rsid w:val="00995AC2"/>
    <w:rsid w:val="00995BE2"/>
    <w:rsid w:val="00995D79"/>
    <w:rsid w:val="00996415"/>
    <w:rsid w:val="009966F2"/>
    <w:rsid w:val="0099671F"/>
    <w:rsid w:val="00996B2D"/>
    <w:rsid w:val="00996BA0"/>
    <w:rsid w:val="00997281"/>
    <w:rsid w:val="00997476"/>
    <w:rsid w:val="00997D40"/>
    <w:rsid w:val="009A0087"/>
    <w:rsid w:val="009A00A7"/>
    <w:rsid w:val="009A0532"/>
    <w:rsid w:val="009A0A96"/>
    <w:rsid w:val="009A0D5C"/>
    <w:rsid w:val="009A190B"/>
    <w:rsid w:val="009A1E6C"/>
    <w:rsid w:val="009A23E1"/>
    <w:rsid w:val="009A23E8"/>
    <w:rsid w:val="009A26CB"/>
    <w:rsid w:val="009A289F"/>
    <w:rsid w:val="009A2927"/>
    <w:rsid w:val="009A2936"/>
    <w:rsid w:val="009A2CC8"/>
    <w:rsid w:val="009A357A"/>
    <w:rsid w:val="009A3EA8"/>
    <w:rsid w:val="009A3FF1"/>
    <w:rsid w:val="009A4141"/>
    <w:rsid w:val="009A4388"/>
    <w:rsid w:val="009A4682"/>
    <w:rsid w:val="009A48FE"/>
    <w:rsid w:val="009A49AF"/>
    <w:rsid w:val="009A4C5B"/>
    <w:rsid w:val="009A546B"/>
    <w:rsid w:val="009A54A3"/>
    <w:rsid w:val="009A5582"/>
    <w:rsid w:val="009A5D83"/>
    <w:rsid w:val="009A5EAD"/>
    <w:rsid w:val="009A5ECA"/>
    <w:rsid w:val="009A6020"/>
    <w:rsid w:val="009A669E"/>
    <w:rsid w:val="009A66B1"/>
    <w:rsid w:val="009A6B0C"/>
    <w:rsid w:val="009A6B62"/>
    <w:rsid w:val="009A6D3F"/>
    <w:rsid w:val="009A6E46"/>
    <w:rsid w:val="009A7236"/>
    <w:rsid w:val="009A72AE"/>
    <w:rsid w:val="009A736A"/>
    <w:rsid w:val="009A748F"/>
    <w:rsid w:val="009A764A"/>
    <w:rsid w:val="009A79B7"/>
    <w:rsid w:val="009A79FD"/>
    <w:rsid w:val="009B0394"/>
    <w:rsid w:val="009B049C"/>
    <w:rsid w:val="009B0816"/>
    <w:rsid w:val="009B082A"/>
    <w:rsid w:val="009B091F"/>
    <w:rsid w:val="009B0AD3"/>
    <w:rsid w:val="009B0B90"/>
    <w:rsid w:val="009B0FEE"/>
    <w:rsid w:val="009B14CF"/>
    <w:rsid w:val="009B16BB"/>
    <w:rsid w:val="009B175E"/>
    <w:rsid w:val="009B1D06"/>
    <w:rsid w:val="009B1DBB"/>
    <w:rsid w:val="009B1E48"/>
    <w:rsid w:val="009B1FB9"/>
    <w:rsid w:val="009B1FDA"/>
    <w:rsid w:val="009B2142"/>
    <w:rsid w:val="009B249C"/>
    <w:rsid w:val="009B2755"/>
    <w:rsid w:val="009B27B7"/>
    <w:rsid w:val="009B2BF8"/>
    <w:rsid w:val="009B2C41"/>
    <w:rsid w:val="009B2F76"/>
    <w:rsid w:val="009B301F"/>
    <w:rsid w:val="009B311B"/>
    <w:rsid w:val="009B3383"/>
    <w:rsid w:val="009B38A0"/>
    <w:rsid w:val="009B38C5"/>
    <w:rsid w:val="009B3A60"/>
    <w:rsid w:val="009B3AD9"/>
    <w:rsid w:val="009B3C46"/>
    <w:rsid w:val="009B3FF8"/>
    <w:rsid w:val="009B4070"/>
    <w:rsid w:val="009B407D"/>
    <w:rsid w:val="009B4389"/>
    <w:rsid w:val="009B454F"/>
    <w:rsid w:val="009B455B"/>
    <w:rsid w:val="009B4711"/>
    <w:rsid w:val="009B4802"/>
    <w:rsid w:val="009B48A4"/>
    <w:rsid w:val="009B4C79"/>
    <w:rsid w:val="009B4CB9"/>
    <w:rsid w:val="009B4F06"/>
    <w:rsid w:val="009B4F59"/>
    <w:rsid w:val="009B5230"/>
    <w:rsid w:val="009B544B"/>
    <w:rsid w:val="009B551C"/>
    <w:rsid w:val="009B5A04"/>
    <w:rsid w:val="009B5B79"/>
    <w:rsid w:val="009B5BF2"/>
    <w:rsid w:val="009B5C2D"/>
    <w:rsid w:val="009B5DDF"/>
    <w:rsid w:val="009B61B0"/>
    <w:rsid w:val="009B61D3"/>
    <w:rsid w:val="009B61F7"/>
    <w:rsid w:val="009B6843"/>
    <w:rsid w:val="009B6994"/>
    <w:rsid w:val="009B6A8B"/>
    <w:rsid w:val="009B6B59"/>
    <w:rsid w:val="009B6C0C"/>
    <w:rsid w:val="009B6C4A"/>
    <w:rsid w:val="009B6C5A"/>
    <w:rsid w:val="009B7474"/>
    <w:rsid w:val="009B75BA"/>
    <w:rsid w:val="009B7A80"/>
    <w:rsid w:val="009B7F4F"/>
    <w:rsid w:val="009C00CD"/>
    <w:rsid w:val="009C0267"/>
    <w:rsid w:val="009C04AA"/>
    <w:rsid w:val="009C0A1F"/>
    <w:rsid w:val="009C0B50"/>
    <w:rsid w:val="009C0CB5"/>
    <w:rsid w:val="009C1148"/>
    <w:rsid w:val="009C1195"/>
    <w:rsid w:val="009C11D9"/>
    <w:rsid w:val="009C11FD"/>
    <w:rsid w:val="009C12E5"/>
    <w:rsid w:val="009C1481"/>
    <w:rsid w:val="009C14A1"/>
    <w:rsid w:val="009C15D7"/>
    <w:rsid w:val="009C19C7"/>
    <w:rsid w:val="009C1A00"/>
    <w:rsid w:val="009C1E64"/>
    <w:rsid w:val="009C1E6E"/>
    <w:rsid w:val="009C1FF1"/>
    <w:rsid w:val="009C2054"/>
    <w:rsid w:val="009C27DC"/>
    <w:rsid w:val="009C289C"/>
    <w:rsid w:val="009C2BD5"/>
    <w:rsid w:val="009C2C14"/>
    <w:rsid w:val="009C2D64"/>
    <w:rsid w:val="009C2EF0"/>
    <w:rsid w:val="009C302A"/>
    <w:rsid w:val="009C37AC"/>
    <w:rsid w:val="009C38E0"/>
    <w:rsid w:val="009C39A0"/>
    <w:rsid w:val="009C4122"/>
    <w:rsid w:val="009C42C5"/>
    <w:rsid w:val="009C43BB"/>
    <w:rsid w:val="009C4938"/>
    <w:rsid w:val="009C501B"/>
    <w:rsid w:val="009C5068"/>
    <w:rsid w:val="009C50A3"/>
    <w:rsid w:val="009C53C7"/>
    <w:rsid w:val="009C546B"/>
    <w:rsid w:val="009C54CA"/>
    <w:rsid w:val="009C5525"/>
    <w:rsid w:val="009C5948"/>
    <w:rsid w:val="009C6053"/>
    <w:rsid w:val="009C617F"/>
    <w:rsid w:val="009C6580"/>
    <w:rsid w:val="009C661F"/>
    <w:rsid w:val="009C6839"/>
    <w:rsid w:val="009C6A61"/>
    <w:rsid w:val="009C6C36"/>
    <w:rsid w:val="009C6E47"/>
    <w:rsid w:val="009C74A2"/>
    <w:rsid w:val="009C782D"/>
    <w:rsid w:val="009C78FE"/>
    <w:rsid w:val="009C7D4C"/>
    <w:rsid w:val="009C7DE0"/>
    <w:rsid w:val="009D0468"/>
    <w:rsid w:val="009D054C"/>
    <w:rsid w:val="009D05FC"/>
    <w:rsid w:val="009D06E6"/>
    <w:rsid w:val="009D097D"/>
    <w:rsid w:val="009D0BF6"/>
    <w:rsid w:val="009D0CFC"/>
    <w:rsid w:val="009D0D8D"/>
    <w:rsid w:val="009D0F45"/>
    <w:rsid w:val="009D10E1"/>
    <w:rsid w:val="009D123E"/>
    <w:rsid w:val="009D131A"/>
    <w:rsid w:val="009D1590"/>
    <w:rsid w:val="009D1602"/>
    <w:rsid w:val="009D1875"/>
    <w:rsid w:val="009D18FE"/>
    <w:rsid w:val="009D22C5"/>
    <w:rsid w:val="009D2382"/>
    <w:rsid w:val="009D2842"/>
    <w:rsid w:val="009D28BB"/>
    <w:rsid w:val="009D28F4"/>
    <w:rsid w:val="009D291B"/>
    <w:rsid w:val="009D2B2F"/>
    <w:rsid w:val="009D2D94"/>
    <w:rsid w:val="009D2F09"/>
    <w:rsid w:val="009D3040"/>
    <w:rsid w:val="009D316C"/>
    <w:rsid w:val="009D329B"/>
    <w:rsid w:val="009D3390"/>
    <w:rsid w:val="009D3799"/>
    <w:rsid w:val="009D38D0"/>
    <w:rsid w:val="009D3C7B"/>
    <w:rsid w:val="009D3F35"/>
    <w:rsid w:val="009D4028"/>
    <w:rsid w:val="009D4409"/>
    <w:rsid w:val="009D445D"/>
    <w:rsid w:val="009D44B2"/>
    <w:rsid w:val="009D45D8"/>
    <w:rsid w:val="009D4611"/>
    <w:rsid w:val="009D4E8B"/>
    <w:rsid w:val="009D53BC"/>
    <w:rsid w:val="009D5BDC"/>
    <w:rsid w:val="009D5D44"/>
    <w:rsid w:val="009D5F65"/>
    <w:rsid w:val="009D6646"/>
    <w:rsid w:val="009D6B7C"/>
    <w:rsid w:val="009D7143"/>
    <w:rsid w:val="009D766F"/>
    <w:rsid w:val="009D7891"/>
    <w:rsid w:val="009D7ABA"/>
    <w:rsid w:val="009D7AF0"/>
    <w:rsid w:val="009D7C19"/>
    <w:rsid w:val="009E0222"/>
    <w:rsid w:val="009E0319"/>
    <w:rsid w:val="009E0826"/>
    <w:rsid w:val="009E0888"/>
    <w:rsid w:val="009E08A4"/>
    <w:rsid w:val="009E09A2"/>
    <w:rsid w:val="009E0B2A"/>
    <w:rsid w:val="009E0CAA"/>
    <w:rsid w:val="009E10F2"/>
    <w:rsid w:val="009E1133"/>
    <w:rsid w:val="009E14B5"/>
    <w:rsid w:val="009E1672"/>
    <w:rsid w:val="009E17B6"/>
    <w:rsid w:val="009E1A5A"/>
    <w:rsid w:val="009E1D6F"/>
    <w:rsid w:val="009E1EE7"/>
    <w:rsid w:val="009E1F37"/>
    <w:rsid w:val="009E256E"/>
    <w:rsid w:val="009E2614"/>
    <w:rsid w:val="009E26B6"/>
    <w:rsid w:val="009E2AD7"/>
    <w:rsid w:val="009E2D02"/>
    <w:rsid w:val="009E2FFF"/>
    <w:rsid w:val="009E3194"/>
    <w:rsid w:val="009E3445"/>
    <w:rsid w:val="009E35A0"/>
    <w:rsid w:val="009E3C80"/>
    <w:rsid w:val="009E3DC5"/>
    <w:rsid w:val="009E3F2B"/>
    <w:rsid w:val="009E4270"/>
    <w:rsid w:val="009E43AA"/>
    <w:rsid w:val="009E4B69"/>
    <w:rsid w:val="009E4BC0"/>
    <w:rsid w:val="009E4CC1"/>
    <w:rsid w:val="009E50C4"/>
    <w:rsid w:val="009E5239"/>
    <w:rsid w:val="009E54DE"/>
    <w:rsid w:val="009E54F1"/>
    <w:rsid w:val="009E552E"/>
    <w:rsid w:val="009E58F8"/>
    <w:rsid w:val="009E6133"/>
    <w:rsid w:val="009E6137"/>
    <w:rsid w:val="009E62C4"/>
    <w:rsid w:val="009E6335"/>
    <w:rsid w:val="009E63CC"/>
    <w:rsid w:val="009E6417"/>
    <w:rsid w:val="009E666C"/>
    <w:rsid w:val="009E6740"/>
    <w:rsid w:val="009E6B98"/>
    <w:rsid w:val="009E6FB4"/>
    <w:rsid w:val="009E7AEB"/>
    <w:rsid w:val="009E7C6C"/>
    <w:rsid w:val="009E7DF9"/>
    <w:rsid w:val="009E7E18"/>
    <w:rsid w:val="009E7F89"/>
    <w:rsid w:val="009F05C4"/>
    <w:rsid w:val="009F06EA"/>
    <w:rsid w:val="009F075E"/>
    <w:rsid w:val="009F09C0"/>
    <w:rsid w:val="009F0C2F"/>
    <w:rsid w:val="009F1102"/>
    <w:rsid w:val="009F11FC"/>
    <w:rsid w:val="009F1234"/>
    <w:rsid w:val="009F1657"/>
    <w:rsid w:val="009F1717"/>
    <w:rsid w:val="009F1AD7"/>
    <w:rsid w:val="009F1BED"/>
    <w:rsid w:val="009F2280"/>
    <w:rsid w:val="009F28F2"/>
    <w:rsid w:val="009F2C29"/>
    <w:rsid w:val="009F2D20"/>
    <w:rsid w:val="009F2D34"/>
    <w:rsid w:val="009F2DA7"/>
    <w:rsid w:val="009F2E0D"/>
    <w:rsid w:val="009F30B9"/>
    <w:rsid w:val="009F3369"/>
    <w:rsid w:val="009F337E"/>
    <w:rsid w:val="009F36CE"/>
    <w:rsid w:val="009F3770"/>
    <w:rsid w:val="009F381A"/>
    <w:rsid w:val="009F398B"/>
    <w:rsid w:val="009F40FE"/>
    <w:rsid w:val="009F4122"/>
    <w:rsid w:val="009F4548"/>
    <w:rsid w:val="009F45EE"/>
    <w:rsid w:val="009F4850"/>
    <w:rsid w:val="009F4888"/>
    <w:rsid w:val="009F497C"/>
    <w:rsid w:val="009F4A2A"/>
    <w:rsid w:val="009F4B3C"/>
    <w:rsid w:val="009F4B98"/>
    <w:rsid w:val="009F4C50"/>
    <w:rsid w:val="009F4C58"/>
    <w:rsid w:val="009F501B"/>
    <w:rsid w:val="009F51F0"/>
    <w:rsid w:val="009F5237"/>
    <w:rsid w:val="009F5252"/>
    <w:rsid w:val="009F533B"/>
    <w:rsid w:val="009F553E"/>
    <w:rsid w:val="009F567A"/>
    <w:rsid w:val="009F583F"/>
    <w:rsid w:val="009F58D4"/>
    <w:rsid w:val="009F5A5E"/>
    <w:rsid w:val="009F5C90"/>
    <w:rsid w:val="009F6210"/>
    <w:rsid w:val="009F63DE"/>
    <w:rsid w:val="009F66D4"/>
    <w:rsid w:val="009F7561"/>
    <w:rsid w:val="009F759E"/>
    <w:rsid w:val="009F75D1"/>
    <w:rsid w:val="009F78AD"/>
    <w:rsid w:val="009F7B7A"/>
    <w:rsid w:val="009F7CB1"/>
    <w:rsid w:val="009F7FF4"/>
    <w:rsid w:val="00A00868"/>
    <w:rsid w:val="00A008ED"/>
    <w:rsid w:val="00A00B2C"/>
    <w:rsid w:val="00A00C2F"/>
    <w:rsid w:val="00A00D31"/>
    <w:rsid w:val="00A00FE0"/>
    <w:rsid w:val="00A01174"/>
    <w:rsid w:val="00A011D0"/>
    <w:rsid w:val="00A01C4B"/>
    <w:rsid w:val="00A01CCA"/>
    <w:rsid w:val="00A01CF0"/>
    <w:rsid w:val="00A020C1"/>
    <w:rsid w:val="00A022F4"/>
    <w:rsid w:val="00A023EF"/>
    <w:rsid w:val="00A02604"/>
    <w:rsid w:val="00A02724"/>
    <w:rsid w:val="00A027CA"/>
    <w:rsid w:val="00A0295A"/>
    <w:rsid w:val="00A0301C"/>
    <w:rsid w:val="00A03276"/>
    <w:rsid w:val="00A03281"/>
    <w:rsid w:val="00A03341"/>
    <w:rsid w:val="00A0334B"/>
    <w:rsid w:val="00A033A1"/>
    <w:rsid w:val="00A039F1"/>
    <w:rsid w:val="00A03AF3"/>
    <w:rsid w:val="00A03D5E"/>
    <w:rsid w:val="00A03FB1"/>
    <w:rsid w:val="00A0402A"/>
    <w:rsid w:val="00A0433B"/>
    <w:rsid w:val="00A04706"/>
    <w:rsid w:val="00A04717"/>
    <w:rsid w:val="00A04CE3"/>
    <w:rsid w:val="00A04D1C"/>
    <w:rsid w:val="00A04F32"/>
    <w:rsid w:val="00A04FB1"/>
    <w:rsid w:val="00A050A5"/>
    <w:rsid w:val="00A05A26"/>
    <w:rsid w:val="00A05ABD"/>
    <w:rsid w:val="00A05E98"/>
    <w:rsid w:val="00A06406"/>
    <w:rsid w:val="00A06DBB"/>
    <w:rsid w:val="00A070B3"/>
    <w:rsid w:val="00A072B8"/>
    <w:rsid w:val="00A07431"/>
    <w:rsid w:val="00A07A89"/>
    <w:rsid w:val="00A07AC7"/>
    <w:rsid w:val="00A07B3F"/>
    <w:rsid w:val="00A07BFB"/>
    <w:rsid w:val="00A07CFA"/>
    <w:rsid w:val="00A07DEC"/>
    <w:rsid w:val="00A07F01"/>
    <w:rsid w:val="00A1021D"/>
    <w:rsid w:val="00A106E5"/>
    <w:rsid w:val="00A1098A"/>
    <w:rsid w:val="00A10AE1"/>
    <w:rsid w:val="00A10BAC"/>
    <w:rsid w:val="00A10EED"/>
    <w:rsid w:val="00A1107D"/>
    <w:rsid w:val="00A113FC"/>
    <w:rsid w:val="00A11654"/>
    <w:rsid w:val="00A116BB"/>
    <w:rsid w:val="00A123C9"/>
    <w:rsid w:val="00A124D2"/>
    <w:rsid w:val="00A1298D"/>
    <w:rsid w:val="00A12BBA"/>
    <w:rsid w:val="00A12BE3"/>
    <w:rsid w:val="00A12C4E"/>
    <w:rsid w:val="00A12D50"/>
    <w:rsid w:val="00A13623"/>
    <w:rsid w:val="00A13656"/>
    <w:rsid w:val="00A13943"/>
    <w:rsid w:val="00A13A9E"/>
    <w:rsid w:val="00A13F40"/>
    <w:rsid w:val="00A13F66"/>
    <w:rsid w:val="00A14141"/>
    <w:rsid w:val="00A146F1"/>
    <w:rsid w:val="00A14811"/>
    <w:rsid w:val="00A14C90"/>
    <w:rsid w:val="00A14EBD"/>
    <w:rsid w:val="00A154AD"/>
    <w:rsid w:val="00A15588"/>
    <w:rsid w:val="00A15597"/>
    <w:rsid w:val="00A15D1F"/>
    <w:rsid w:val="00A15DA6"/>
    <w:rsid w:val="00A16315"/>
    <w:rsid w:val="00A16C50"/>
    <w:rsid w:val="00A16F6C"/>
    <w:rsid w:val="00A170AB"/>
    <w:rsid w:val="00A175AB"/>
    <w:rsid w:val="00A17720"/>
    <w:rsid w:val="00A17921"/>
    <w:rsid w:val="00A179BB"/>
    <w:rsid w:val="00A17BEB"/>
    <w:rsid w:val="00A17DEC"/>
    <w:rsid w:val="00A17EDD"/>
    <w:rsid w:val="00A2036D"/>
    <w:rsid w:val="00A2040D"/>
    <w:rsid w:val="00A204C9"/>
    <w:rsid w:val="00A2054B"/>
    <w:rsid w:val="00A208D4"/>
    <w:rsid w:val="00A20A11"/>
    <w:rsid w:val="00A20B1C"/>
    <w:rsid w:val="00A21205"/>
    <w:rsid w:val="00A21541"/>
    <w:rsid w:val="00A2173E"/>
    <w:rsid w:val="00A21A85"/>
    <w:rsid w:val="00A21BA3"/>
    <w:rsid w:val="00A22152"/>
    <w:rsid w:val="00A2218D"/>
    <w:rsid w:val="00A2236B"/>
    <w:rsid w:val="00A2270C"/>
    <w:rsid w:val="00A229CB"/>
    <w:rsid w:val="00A22B1B"/>
    <w:rsid w:val="00A22EAE"/>
    <w:rsid w:val="00A22F63"/>
    <w:rsid w:val="00A2311E"/>
    <w:rsid w:val="00A23179"/>
    <w:rsid w:val="00A237E3"/>
    <w:rsid w:val="00A23E16"/>
    <w:rsid w:val="00A23E71"/>
    <w:rsid w:val="00A23EFE"/>
    <w:rsid w:val="00A24288"/>
    <w:rsid w:val="00A2435C"/>
    <w:rsid w:val="00A2435E"/>
    <w:rsid w:val="00A24AB8"/>
    <w:rsid w:val="00A24B8C"/>
    <w:rsid w:val="00A25383"/>
    <w:rsid w:val="00A2538E"/>
    <w:rsid w:val="00A254C3"/>
    <w:rsid w:val="00A25A7C"/>
    <w:rsid w:val="00A25FBC"/>
    <w:rsid w:val="00A263EC"/>
    <w:rsid w:val="00A265C5"/>
    <w:rsid w:val="00A265E6"/>
    <w:rsid w:val="00A266AE"/>
    <w:rsid w:val="00A267C3"/>
    <w:rsid w:val="00A269B1"/>
    <w:rsid w:val="00A26C3F"/>
    <w:rsid w:val="00A26E2C"/>
    <w:rsid w:val="00A26E40"/>
    <w:rsid w:val="00A26FC7"/>
    <w:rsid w:val="00A27177"/>
    <w:rsid w:val="00A27522"/>
    <w:rsid w:val="00A277A3"/>
    <w:rsid w:val="00A2785F"/>
    <w:rsid w:val="00A27903"/>
    <w:rsid w:val="00A279A2"/>
    <w:rsid w:val="00A27B76"/>
    <w:rsid w:val="00A27CB3"/>
    <w:rsid w:val="00A27F98"/>
    <w:rsid w:val="00A3022E"/>
    <w:rsid w:val="00A3025D"/>
    <w:rsid w:val="00A30303"/>
    <w:rsid w:val="00A30567"/>
    <w:rsid w:val="00A305C3"/>
    <w:rsid w:val="00A305FA"/>
    <w:rsid w:val="00A30B6A"/>
    <w:rsid w:val="00A310EE"/>
    <w:rsid w:val="00A312F1"/>
    <w:rsid w:val="00A3135C"/>
    <w:rsid w:val="00A3146B"/>
    <w:rsid w:val="00A314C0"/>
    <w:rsid w:val="00A3152B"/>
    <w:rsid w:val="00A318AF"/>
    <w:rsid w:val="00A31FE9"/>
    <w:rsid w:val="00A320A1"/>
    <w:rsid w:val="00A329BB"/>
    <w:rsid w:val="00A32E3C"/>
    <w:rsid w:val="00A3339E"/>
    <w:rsid w:val="00A3341E"/>
    <w:rsid w:val="00A335CA"/>
    <w:rsid w:val="00A335E8"/>
    <w:rsid w:val="00A339BF"/>
    <w:rsid w:val="00A33C11"/>
    <w:rsid w:val="00A34121"/>
    <w:rsid w:val="00A346D6"/>
    <w:rsid w:val="00A34794"/>
    <w:rsid w:val="00A347E5"/>
    <w:rsid w:val="00A34873"/>
    <w:rsid w:val="00A348C2"/>
    <w:rsid w:val="00A34A9D"/>
    <w:rsid w:val="00A34B0B"/>
    <w:rsid w:val="00A35218"/>
    <w:rsid w:val="00A352DF"/>
    <w:rsid w:val="00A35434"/>
    <w:rsid w:val="00A35D6B"/>
    <w:rsid w:val="00A361DB"/>
    <w:rsid w:val="00A36892"/>
    <w:rsid w:val="00A36C82"/>
    <w:rsid w:val="00A36FF2"/>
    <w:rsid w:val="00A3720F"/>
    <w:rsid w:val="00A37214"/>
    <w:rsid w:val="00A3743C"/>
    <w:rsid w:val="00A37723"/>
    <w:rsid w:val="00A379B2"/>
    <w:rsid w:val="00A379E7"/>
    <w:rsid w:val="00A40084"/>
    <w:rsid w:val="00A405CE"/>
    <w:rsid w:val="00A40D52"/>
    <w:rsid w:val="00A417C7"/>
    <w:rsid w:val="00A41B05"/>
    <w:rsid w:val="00A41C32"/>
    <w:rsid w:val="00A41E2B"/>
    <w:rsid w:val="00A424FC"/>
    <w:rsid w:val="00A42952"/>
    <w:rsid w:val="00A4299E"/>
    <w:rsid w:val="00A42A04"/>
    <w:rsid w:val="00A42AA8"/>
    <w:rsid w:val="00A4311A"/>
    <w:rsid w:val="00A435A3"/>
    <w:rsid w:val="00A436B5"/>
    <w:rsid w:val="00A4375E"/>
    <w:rsid w:val="00A43869"/>
    <w:rsid w:val="00A43AED"/>
    <w:rsid w:val="00A43CB1"/>
    <w:rsid w:val="00A43D29"/>
    <w:rsid w:val="00A4442B"/>
    <w:rsid w:val="00A44621"/>
    <w:rsid w:val="00A4465F"/>
    <w:rsid w:val="00A44A87"/>
    <w:rsid w:val="00A44BA3"/>
    <w:rsid w:val="00A44E3B"/>
    <w:rsid w:val="00A4500F"/>
    <w:rsid w:val="00A452DD"/>
    <w:rsid w:val="00A45EA0"/>
    <w:rsid w:val="00A4642B"/>
    <w:rsid w:val="00A4651B"/>
    <w:rsid w:val="00A4668E"/>
    <w:rsid w:val="00A466D0"/>
    <w:rsid w:val="00A46996"/>
    <w:rsid w:val="00A46B96"/>
    <w:rsid w:val="00A46C72"/>
    <w:rsid w:val="00A46CCE"/>
    <w:rsid w:val="00A47133"/>
    <w:rsid w:val="00A4729A"/>
    <w:rsid w:val="00A472E0"/>
    <w:rsid w:val="00A475F9"/>
    <w:rsid w:val="00A4774E"/>
    <w:rsid w:val="00A47887"/>
    <w:rsid w:val="00A47FAE"/>
    <w:rsid w:val="00A50022"/>
    <w:rsid w:val="00A50206"/>
    <w:rsid w:val="00A502FB"/>
    <w:rsid w:val="00A50A90"/>
    <w:rsid w:val="00A50AB0"/>
    <w:rsid w:val="00A50B81"/>
    <w:rsid w:val="00A50F4D"/>
    <w:rsid w:val="00A511E0"/>
    <w:rsid w:val="00A512DF"/>
    <w:rsid w:val="00A51378"/>
    <w:rsid w:val="00A51AB1"/>
    <w:rsid w:val="00A51FD5"/>
    <w:rsid w:val="00A52603"/>
    <w:rsid w:val="00A52D83"/>
    <w:rsid w:val="00A52EF4"/>
    <w:rsid w:val="00A53076"/>
    <w:rsid w:val="00A5327E"/>
    <w:rsid w:val="00A5351F"/>
    <w:rsid w:val="00A53545"/>
    <w:rsid w:val="00A536BD"/>
    <w:rsid w:val="00A536DA"/>
    <w:rsid w:val="00A53933"/>
    <w:rsid w:val="00A53955"/>
    <w:rsid w:val="00A53A60"/>
    <w:rsid w:val="00A53C86"/>
    <w:rsid w:val="00A53CAC"/>
    <w:rsid w:val="00A540AE"/>
    <w:rsid w:val="00A5436F"/>
    <w:rsid w:val="00A544DC"/>
    <w:rsid w:val="00A54818"/>
    <w:rsid w:val="00A5489F"/>
    <w:rsid w:val="00A549BF"/>
    <w:rsid w:val="00A54A21"/>
    <w:rsid w:val="00A54E2F"/>
    <w:rsid w:val="00A54FD8"/>
    <w:rsid w:val="00A552A0"/>
    <w:rsid w:val="00A55313"/>
    <w:rsid w:val="00A55622"/>
    <w:rsid w:val="00A5570B"/>
    <w:rsid w:val="00A55753"/>
    <w:rsid w:val="00A55924"/>
    <w:rsid w:val="00A5592C"/>
    <w:rsid w:val="00A56093"/>
    <w:rsid w:val="00A562FB"/>
    <w:rsid w:val="00A56409"/>
    <w:rsid w:val="00A565C7"/>
    <w:rsid w:val="00A56E1E"/>
    <w:rsid w:val="00A574EB"/>
    <w:rsid w:val="00A57774"/>
    <w:rsid w:val="00A57B54"/>
    <w:rsid w:val="00A57B66"/>
    <w:rsid w:val="00A57B70"/>
    <w:rsid w:val="00A60412"/>
    <w:rsid w:val="00A6074B"/>
    <w:rsid w:val="00A6086B"/>
    <w:rsid w:val="00A60D6A"/>
    <w:rsid w:val="00A60F2E"/>
    <w:rsid w:val="00A60FB6"/>
    <w:rsid w:val="00A61109"/>
    <w:rsid w:val="00A6120A"/>
    <w:rsid w:val="00A61256"/>
    <w:rsid w:val="00A619EB"/>
    <w:rsid w:val="00A61B50"/>
    <w:rsid w:val="00A61C29"/>
    <w:rsid w:val="00A61C81"/>
    <w:rsid w:val="00A61E1C"/>
    <w:rsid w:val="00A6226F"/>
    <w:rsid w:val="00A622A4"/>
    <w:rsid w:val="00A6231B"/>
    <w:rsid w:val="00A623FD"/>
    <w:rsid w:val="00A627D0"/>
    <w:rsid w:val="00A6297F"/>
    <w:rsid w:val="00A62CA4"/>
    <w:rsid w:val="00A62D78"/>
    <w:rsid w:val="00A62D8F"/>
    <w:rsid w:val="00A6307D"/>
    <w:rsid w:val="00A6328C"/>
    <w:rsid w:val="00A63313"/>
    <w:rsid w:val="00A63678"/>
    <w:rsid w:val="00A63767"/>
    <w:rsid w:val="00A63A6E"/>
    <w:rsid w:val="00A63AAC"/>
    <w:rsid w:val="00A642FF"/>
    <w:rsid w:val="00A643A1"/>
    <w:rsid w:val="00A64531"/>
    <w:rsid w:val="00A648DE"/>
    <w:rsid w:val="00A64B92"/>
    <w:rsid w:val="00A64CE8"/>
    <w:rsid w:val="00A64F03"/>
    <w:rsid w:val="00A65220"/>
    <w:rsid w:val="00A6560C"/>
    <w:rsid w:val="00A65A48"/>
    <w:rsid w:val="00A65AFA"/>
    <w:rsid w:val="00A660DF"/>
    <w:rsid w:val="00A662AE"/>
    <w:rsid w:val="00A664D6"/>
    <w:rsid w:val="00A66711"/>
    <w:rsid w:val="00A66763"/>
    <w:rsid w:val="00A66AAF"/>
    <w:rsid w:val="00A6772B"/>
    <w:rsid w:val="00A67887"/>
    <w:rsid w:val="00A67C0B"/>
    <w:rsid w:val="00A67CEE"/>
    <w:rsid w:val="00A67DB1"/>
    <w:rsid w:val="00A700B4"/>
    <w:rsid w:val="00A709F2"/>
    <w:rsid w:val="00A70D70"/>
    <w:rsid w:val="00A71121"/>
    <w:rsid w:val="00A711E3"/>
    <w:rsid w:val="00A71381"/>
    <w:rsid w:val="00A71506"/>
    <w:rsid w:val="00A71AA8"/>
    <w:rsid w:val="00A71C91"/>
    <w:rsid w:val="00A7215F"/>
    <w:rsid w:val="00A72197"/>
    <w:rsid w:val="00A7261A"/>
    <w:rsid w:val="00A7284F"/>
    <w:rsid w:val="00A729BC"/>
    <w:rsid w:val="00A72CFA"/>
    <w:rsid w:val="00A73495"/>
    <w:rsid w:val="00A739F8"/>
    <w:rsid w:val="00A7408A"/>
    <w:rsid w:val="00A74100"/>
    <w:rsid w:val="00A741CF"/>
    <w:rsid w:val="00A74375"/>
    <w:rsid w:val="00A74924"/>
    <w:rsid w:val="00A74A50"/>
    <w:rsid w:val="00A74AEF"/>
    <w:rsid w:val="00A74E99"/>
    <w:rsid w:val="00A74FF3"/>
    <w:rsid w:val="00A75511"/>
    <w:rsid w:val="00A758BC"/>
    <w:rsid w:val="00A75AC1"/>
    <w:rsid w:val="00A75B40"/>
    <w:rsid w:val="00A7618C"/>
    <w:rsid w:val="00A7651D"/>
    <w:rsid w:val="00A7684F"/>
    <w:rsid w:val="00A76A2A"/>
    <w:rsid w:val="00A76A67"/>
    <w:rsid w:val="00A76AED"/>
    <w:rsid w:val="00A76DB1"/>
    <w:rsid w:val="00A76F53"/>
    <w:rsid w:val="00A774F9"/>
    <w:rsid w:val="00A7769C"/>
    <w:rsid w:val="00A77ABB"/>
    <w:rsid w:val="00A77CFA"/>
    <w:rsid w:val="00A77FF7"/>
    <w:rsid w:val="00A8019A"/>
    <w:rsid w:val="00A80CD1"/>
    <w:rsid w:val="00A81789"/>
    <w:rsid w:val="00A81BC2"/>
    <w:rsid w:val="00A81D78"/>
    <w:rsid w:val="00A81DFF"/>
    <w:rsid w:val="00A81F33"/>
    <w:rsid w:val="00A82029"/>
    <w:rsid w:val="00A824EF"/>
    <w:rsid w:val="00A828D2"/>
    <w:rsid w:val="00A82A73"/>
    <w:rsid w:val="00A82AE6"/>
    <w:rsid w:val="00A82BDC"/>
    <w:rsid w:val="00A832B7"/>
    <w:rsid w:val="00A83497"/>
    <w:rsid w:val="00A834F8"/>
    <w:rsid w:val="00A835BD"/>
    <w:rsid w:val="00A83989"/>
    <w:rsid w:val="00A839FA"/>
    <w:rsid w:val="00A83B2D"/>
    <w:rsid w:val="00A83B8C"/>
    <w:rsid w:val="00A83D31"/>
    <w:rsid w:val="00A84116"/>
    <w:rsid w:val="00A8414E"/>
    <w:rsid w:val="00A84747"/>
    <w:rsid w:val="00A8481C"/>
    <w:rsid w:val="00A84934"/>
    <w:rsid w:val="00A8493D"/>
    <w:rsid w:val="00A84A7F"/>
    <w:rsid w:val="00A850CE"/>
    <w:rsid w:val="00A85744"/>
    <w:rsid w:val="00A85848"/>
    <w:rsid w:val="00A86219"/>
    <w:rsid w:val="00A86291"/>
    <w:rsid w:val="00A862E2"/>
    <w:rsid w:val="00A863E5"/>
    <w:rsid w:val="00A864B0"/>
    <w:rsid w:val="00A8678A"/>
    <w:rsid w:val="00A86BA4"/>
    <w:rsid w:val="00A86C37"/>
    <w:rsid w:val="00A86D59"/>
    <w:rsid w:val="00A872EF"/>
    <w:rsid w:val="00A875E6"/>
    <w:rsid w:val="00A87A0F"/>
    <w:rsid w:val="00A87AA0"/>
    <w:rsid w:val="00A87B83"/>
    <w:rsid w:val="00A87D1B"/>
    <w:rsid w:val="00A87D1E"/>
    <w:rsid w:val="00A87E1D"/>
    <w:rsid w:val="00A90377"/>
    <w:rsid w:val="00A90DBD"/>
    <w:rsid w:val="00A90DE6"/>
    <w:rsid w:val="00A90E21"/>
    <w:rsid w:val="00A90EEC"/>
    <w:rsid w:val="00A911BC"/>
    <w:rsid w:val="00A91232"/>
    <w:rsid w:val="00A9147D"/>
    <w:rsid w:val="00A91502"/>
    <w:rsid w:val="00A91789"/>
    <w:rsid w:val="00A91F5E"/>
    <w:rsid w:val="00A9212C"/>
    <w:rsid w:val="00A924B0"/>
    <w:rsid w:val="00A92703"/>
    <w:rsid w:val="00A92814"/>
    <w:rsid w:val="00A928B7"/>
    <w:rsid w:val="00A92BFF"/>
    <w:rsid w:val="00A92E60"/>
    <w:rsid w:val="00A933F7"/>
    <w:rsid w:val="00A93555"/>
    <w:rsid w:val="00A937BB"/>
    <w:rsid w:val="00A93BD0"/>
    <w:rsid w:val="00A93D7B"/>
    <w:rsid w:val="00A942B4"/>
    <w:rsid w:val="00A94454"/>
    <w:rsid w:val="00A948E1"/>
    <w:rsid w:val="00A94947"/>
    <w:rsid w:val="00A94ABB"/>
    <w:rsid w:val="00A94CC6"/>
    <w:rsid w:val="00A94F2C"/>
    <w:rsid w:val="00A95031"/>
    <w:rsid w:val="00A951F0"/>
    <w:rsid w:val="00A95870"/>
    <w:rsid w:val="00A95987"/>
    <w:rsid w:val="00A959F0"/>
    <w:rsid w:val="00A95C69"/>
    <w:rsid w:val="00A9636B"/>
    <w:rsid w:val="00A96691"/>
    <w:rsid w:val="00A96952"/>
    <w:rsid w:val="00A969FF"/>
    <w:rsid w:val="00A96D82"/>
    <w:rsid w:val="00A974A0"/>
    <w:rsid w:val="00A9757A"/>
    <w:rsid w:val="00A97AF3"/>
    <w:rsid w:val="00A97B84"/>
    <w:rsid w:val="00A97D13"/>
    <w:rsid w:val="00AA00B3"/>
    <w:rsid w:val="00AA023D"/>
    <w:rsid w:val="00AA038A"/>
    <w:rsid w:val="00AA04B7"/>
    <w:rsid w:val="00AA06C5"/>
    <w:rsid w:val="00AA0802"/>
    <w:rsid w:val="00AA084E"/>
    <w:rsid w:val="00AA116D"/>
    <w:rsid w:val="00AA16C4"/>
    <w:rsid w:val="00AA17F1"/>
    <w:rsid w:val="00AA17FD"/>
    <w:rsid w:val="00AA1926"/>
    <w:rsid w:val="00AA1B97"/>
    <w:rsid w:val="00AA1C07"/>
    <w:rsid w:val="00AA1CC3"/>
    <w:rsid w:val="00AA1D65"/>
    <w:rsid w:val="00AA1ED5"/>
    <w:rsid w:val="00AA1F1F"/>
    <w:rsid w:val="00AA1FA4"/>
    <w:rsid w:val="00AA1FD7"/>
    <w:rsid w:val="00AA2007"/>
    <w:rsid w:val="00AA2244"/>
    <w:rsid w:val="00AA2526"/>
    <w:rsid w:val="00AA2621"/>
    <w:rsid w:val="00AA2ABA"/>
    <w:rsid w:val="00AA2BD9"/>
    <w:rsid w:val="00AA2E63"/>
    <w:rsid w:val="00AA30A6"/>
    <w:rsid w:val="00AA30EB"/>
    <w:rsid w:val="00AA314B"/>
    <w:rsid w:val="00AA34CB"/>
    <w:rsid w:val="00AA35A1"/>
    <w:rsid w:val="00AA3739"/>
    <w:rsid w:val="00AA3BE8"/>
    <w:rsid w:val="00AA4005"/>
    <w:rsid w:val="00AA42AB"/>
    <w:rsid w:val="00AA45BA"/>
    <w:rsid w:val="00AA45DE"/>
    <w:rsid w:val="00AA4928"/>
    <w:rsid w:val="00AA4A05"/>
    <w:rsid w:val="00AA4B90"/>
    <w:rsid w:val="00AA4DF8"/>
    <w:rsid w:val="00AA4F29"/>
    <w:rsid w:val="00AA5001"/>
    <w:rsid w:val="00AA524A"/>
    <w:rsid w:val="00AA5347"/>
    <w:rsid w:val="00AA5678"/>
    <w:rsid w:val="00AA5EA7"/>
    <w:rsid w:val="00AA6018"/>
    <w:rsid w:val="00AA628E"/>
    <w:rsid w:val="00AA6328"/>
    <w:rsid w:val="00AA674A"/>
    <w:rsid w:val="00AA6DA6"/>
    <w:rsid w:val="00AA6EA8"/>
    <w:rsid w:val="00AA7240"/>
    <w:rsid w:val="00AA7501"/>
    <w:rsid w:val="00AA7B12"/>
    <w:rsid w:val="00AB0263"/>
    <w:rsid w:val="00AB027A"/>
    <w:rsid w:val="00AB0758"/>
    <w:rsid w:val="00AB090B"/>
    <w:rsid w:val="00AB09A0"/>
    <w:rsid w:val="00AB0BEC"/>
    <w:rsid w:val="00AB0F52"/>
    <w:rsid w:val="00AB0FD4"/>
    <w:rsid w:val="00AB12C7"/>
    <w:rsid w:val="00AB1305"/>
    <w:rsid w:val="00AB1368"/>
    <w:rsid w:val="00AB16F4"/>
    <w:rsid w:val="00AB191C"/>
    <w:rsid w:val="00AB1C77"/>
    <w:rsid w:val="00AB1CAB"/>
    <w:rsid w:val="00AB1D22"/>
    <w:rsid w:val="00AB1F43"/>
    <w:rsid w:val="00AB23C5"/>
    <w:rsid w:val="00AB23CD"/>
    <w:rsid w:val="00AB2677"/>
    <w:rsid w:val="00AB2916"/>
    <w:rsid w:val="00AB2F8D"/>
    <w:rsid w:val="00AB32E3"/>
    <w:rsid w:val="00AB35D9"/>
    <w:rsid w:val="00AB36A3"/>
    <w:rsid w:val="00AB3701"/>
    <w:rsid w:val="00AB37DF"/>
    <w:rsid w:val="00AB385C"/>
    <w:rsid w:val="00AB3BE4"/>
    <w:rsid w:val="00AB3D6D"/>
    <w:rsid w:val="00AB3E3A"/>
    <w:rsid w:val="00AB4099"/>
    <w:rsid w:val="00AB40ED"/>
    <w:rsid w:val="00AB41A4"/>
    <w:rsid w:val="00AB48D1"/>
    <w:rsid w:val="00AB4CC0"/>
    <w:rsid w:val="00AB4DC8"/>
    <w:rsid w:val="00AB4E9A"/>
    <w:rsid w:val="00AB5108"/>
    <w:rsid w:val="00AB522E"/>
    <w:rsid w:val="00AB5561"/>
    <w:rsid w:val="00AB57ED"/>
    <w:rsid w:val="00AB5ACD"/>
    <w:rsid w:val="00AB5D88"/>
    <w:rsid w:val="00AB5DD9"/>
    <w:rsid w:val="00AB6040"/>
    <w:rsid w:val="00AB63A7"/>
    <w:rsid w:val="00AB6ACB"/>
    <w:rsid w:val="00AB6B0A"/>
    <w:rsid w:val="00AB6C47"/>
    <w:rsid w:val="00AB7116"/>
    <w:rsid w:val="00AB7164"/>
    <w:rsid w:val="00AB72F8"/>
    <w:rsid w:val="00AB74D9"/>
    <w:rsid w:val="00AB77C9"/>
    <w:rsid w:val="00AC00BB"/>
    <w:rsid w:val="00AC00EE"/>
    <w:rsid w:val="00AC0424"/>
    <w:rsid w:val="00AC052E"/>
    <w:rsid w:val="00AC0727"/>
    <w:rsid w:val="00AC0786"/>
    <w:rsid w:val="00AC0A35"/>
    <w:rsid w:val="00AC0D2F"/>
    <w:rsid w:val="00AC0D7B"/>
    <w:rsid w:val="00AC0DD3"/>
    <w:rsid w:val="00AC0FFF"/>
    <w:rsid w:val="00AC13A0"/>
    <w:rsid w:val="00AC16A7"/>
    <w:rsid w:val="00AC16DA"/>
    <w:rsid w:val="00AC178A"/>
    <w:rsid w:val="00AC1A20"/>
    <w:rsid w:val="00AC1B61"/>
    <w:rsid w:val="00AC1E71"/>
    <w:rsid w:val="00AC1FFA"/>
    <w:rsid w:val="00AC2195"/>
    <w:rsid w:val="00AC2348"/>
    <w:rsid w:val="00AC23FA"/>
    <w:rsid w:val="00AC24FE"/>
    <w:rsid w:val="00AC2702"/>
    <w:rsid w:val="00AC27D9"/>
    <w:rsid w:val="00AC3133"/>
    <w:rsid w:val="00AC3443"/>
    <w:rsid w:val="00AC36BA"/>
    <w:rsid w:val="00AC3726"/>
    <w:rsid w:val="00AC3FAB"/>
    <w:rsid w:val="00AC3FE5"/>
    <w:rsid w:val="00AC470B"/>
    <w:rsid w:val="00AC478A"/>
    <w:rsid w:val="00AC47BA"/>
    <w:rsid w:val="00AC496B"/>
    <w:rsid w:val="00AC49C3"/>
    <w:rsid w:val="00AC4D15"/>
    <w:rsid w:val="00AC4E03"/>
    <w:rsid w:val="00AC5168"/>
    <w:rsid w:val="00AC523D"/>
    <w:rsid w:val="00AC53C3"/>
    <w:rsid w:val="00AC5441"/>
    <w:rsid w:val="00AC5BFB"/>
    <w:rsid w:val="00AC5F2C"/>
    <w:rsid w:val="00AC6313"/>
    <w:rsid w:val="00AC63F7"/>
    <w:rsid w:val="00AC667E"/>
    <w:rsid w:val="00AC66A0"/>
    <w:rsid w:val="00AC66BF"/>
    <w:rsid w:val="00AC68DC"/>
    <w:rsid w:val="00AC6A44"/>
    <w:rsid w:val="00AC6D26"/>
    <w:rsid w:val="00AC6FA6"/>
    <w:rsid w:val="00AC6FF8"/>
    <w:rsid w:val="00AC7064"/>
    <w:rsid w:val="00AC73FF"/>
    <w:rsid w:val="00AC750A"/>
    <w:rsid w:val="00AC786B"/>
    <w:rsid w:val="00AC7E7D"/>
    <w:rsid w:val="00AD029D"/>
    <w:rsid w:val="00AD04A6"/>
    <w:rsid w:val="00AD05E4"/>
    <w:rsid w:val="00AD0632"/>
    <w:rsid w:val="00AD0BBD"/>
    <w:rsid w:val="00AD0C32"/>
    <w:rsid w:val="00AD12D2"/>
    <w:rsid w:val="00AD1492"/>
    <w:rsid w:val="00AD167E"/>
    <w:rsid w:val="00AD18B4"/>
    <w:rsid w:val="00AD1B9E"/>
    <w:rsid w:val="00AD1FB4"/>
    <w:rsid w:val="00AD2005"/>
    <w:rsid w:val="00AD20CD"/>
    <w:rsid w:val="00AD2480"/>
    <w:rsid w:val="00AD2558"/>
    <w:rsid w:val="00AD266A"/>
    <w:rsid w:val="00AD2692"/>
    <w:rsid w:val="00AD278A"/>
    <w:rsid w:val="00AD281C"/>
    <w:rsid w:val="00AD29CA"/>
    <w:rsid w:val="00AD2B1B"/>
    <w:rsid w:val="00AD2B37"/>
    <w:rsid w:val="00AD2D66"/>
    <w:rsid w:val="00AD3452"/>
    <w:rsid w:val="00AD37FF"/>
    <w:rsid w:val="00AD43DE"/>
    <w:rsid w:val="00AD48BB"/>
    <w:rsid w:val="00AD498F"/>
    <w:rsid w:val="00AD4AE8"/>
    <w:rsid w:val="00AD519D"/>
    <w:rsid w:val="00AD5278"/>
    <w:rsid w:val="00AD566D"/>
    <w:rsid w:val="00AD5683"/>
    <w:rsid w:val="00AD56DA"/>
    <w:rsid w:val="00AD584D"/>
    <w:rsid w:val="00AD599A"/>
    <w:rsid w:val="00AD5C50"/>
    <w:rsid w:val="00AD5DD6"/>
    <w:rsid w:val="00AD656C"/>
    <w:rsid w:val="00AD6640"/>
    <w:rsid w:val="00AD6739"/>
    <w:rsid w:val="00AD691C"/>
    <w:rsid w:val="00AD6CF8"/>
    <w:rsid w:val="00AD721C"/>
    <w:rsid w:val="00AD780B"/>
    <w:rsid w:val="00AD7BF1"/>
    <w:rsid w:val="00AD7D52"/>
    <w:rsid w:val="00AE0584"/>
    <w:rsid w:val="00AE06F3"/>
    <w:rsid w:val="00AE076A"/>
    <w:rsid w:val="00AE0B52"/>
    <w:rsid w:val="00AE0C60"/>
    <w:rsid w:val="00AE0D3D"/>
    <w:rsid w:val="00AE132D"/>
    <w:rsid w:val="00AE13CC"/>
    <w:rsid w:val="00AE14FA"/>
    <w:rsid w:val="00AE1681"/>
    <w:rsid w:val="00AE17E9"/>
    <w:rsid w:val="00AE20BD"/>
    <w:rsid w:val="00AE251C"/>
    <w:rsid w:val="00AE28DD"/>
    <w:rsid w:val="00AE28F9"/>
    <w:rsid w:val="00AE2933"/>
    <w:rsid w:val="00AE2A22"/>
    <w:rsid w:val="00AE3434"/>
    <w:rsid w:val="00AE34C8"/>
    <w:rsid w:val="00AE3630"/>
    <w:rsid w:val="00AE36C1"/>
    <w:rsid w:val="00AE39FA"/>
    <w:rsid w:val="00AE3C36"/>
    <w:rsid w:val="00AE40BB"/>
    <w:rsid w:val="00AE4331"/>
    <w:rsid w:val="00AE46CC"/>
    <w:rsid w:val="00AE4950"/>
    <w:rsid w:val="00AE4AD3"/>
    <w:rsid w:val="00AE4D6B"/>
    <w:rsid w:val="00AE4E38"/>
    <w:rsid w:val="00AE509D"/>
    <w:rsid w:val="00AE5503"/>
    <w:rsid w:val="00AE5549"/>
    <w:rsid w:val="00AE58BD"/>
    <w:rsid w:val="00AE5DB0"/>
    <w:rsid w:val="00AE60FC"/>
    <w:rsid w:val="00AE615E"/>
    <w:rsid w:val="00AE6557"/>
    <w:rsid w:val="00AE660E"/>
    <w:rsid w:val="00AE6908"/>
    <w:rsid w:val="00AE69A0"/>
    <w:rsid w:val="00AE6D84"/>
    <w:rsid w:val="00AE6FB4"/>
    <w:rsid w:val="00AE70B2"/>
    <w:rsid w:val="00AE726B"/>
    <w:rsid w:val="00AE734F"/>
    <w:rsid w:val="00AE73B5"/>
    <w:rsid w:val="00AE7455"/>
    <w:rsid w:val="00AE750C"/>
    <w:rsid w:val="00AE7D8D"/>
    <w:rsid w:val="00AF0129"/>
    <w:rsid w:val="00AF02F6"/>
    <w:rsid w:val="00AF042F"/>
    <w:rsid w:val="00AF0601"/>
    <w:rsid w:val="00AF07B9"/>
    <w:rsid w:val="00AF0BE2"/>
    <w:rsid w:val="00AF1449"/>
    <w:rsid w:val="00AF1772"/>
    <w:rsid w:val="00AF1EE2"/>
    <w:rsid w:val="00AF1F19"/>
    <w:rsid w:val="00AF235E"/>
    <w:rsid w:val="00AF2430"/>
    <w:rsid w:val="00AF2544"/>
    <w:rsid w:val="00AF28D5"/>
    <w:rsid w:val="00AF2FD0"/>
    <w:rsid w:val="00AF31E4"/>
    <w:rsid w:val="00AF3341"/>
    <w:rsid w:val="00AF352D"/>
    <w:rsid w:val="00AF37A0"/>
    <w:rsid w:val="00AF37C6"/>
    <w:rsid w:val="00AF3ED2"/>
    <w:rsid w:val="00AF4157"/>
    <w:rsid w:val="00AF42B3"/>
    <w:rsid w:val="00AF4479"/>
    <w:rsid w:val="00AF47DB"/>
    <w:rsid w:val="00AF4E9F"/>
    <w:rsid w:val="00AF5367"/>
    <w:rsid w:val="00AF55BF"/>
    <w:rsid w:val="00AF57A8"/>
    <w:rsid w:val="00AF5E1C"/>
    <w:rsid w:val="00AF6233"/>
    <w:rsid w:val="00AF643E"/>
    <w:rsid w:val="00AF66EA"/>
    <w:rsid w:val="00AF693C"/>
    <w:rsid w:val="00AF6B15"/>
    <w:rsid w:val="00AF70AA"/>
    <w:rsid w:val="00AF735B"/>
    <w:rsid w:val="00AF7B48"/>
    <w:rsid w:val="00AF7C15"/>
    <w:rsid w:val="00AF7EE2"/>
    <w:rsid w:val="00B00018"/>
    <w:rsid w:val="00B001BB"/>
    <w:rsid w:val="00B001CB"/>
    <w:rsid w:val="00B00543"/>
    <w:rsid w:val="00B00B34"/>
    <w:rsid w:val="00B00CF8"/>
    <w:rsid w:val="00B01098"/>
    <w:rsid w:val="00B010D5"/>
    <w:rsid w:val="00B01176"/>
    <w:rsid w:val="00B014D2"/>
    <w:rsid w:val="00B01582"/>
    <w:rsid w:val="00B01CFC"/>
    <w:rsid w:val="00B01DCB"/>
    <w:rsid w:val="00B01F06"/>
    <w:rsid w:val="00B01F53"/>
    <w:rsid w:val="00B0201F"/>
    <w:rsid w:val="00B0228E"/>
    <w:rsid w:val="00B02896"/>
    <w:rsid w:val="00B02A14"/>
    <w:rsid w:val="00B02DC1"/>
    <w:rsid w:val="00B02DF0"/>
    <w:rsid w:val="00B02E85"/>
    <w:rsid w:val="00B032EF"/>
    <w:rsid w:val="00B03320"/>
    <w:rsid w:val="00B033E4"/>
    <w:rsid w:val="00B03999"/>
    <w:rsid w:val="00B03DD2"/>
    <w:rsid w:val="00B0414D"/>
    <w:rsid w:val="00B041F3"/>
    <w:rsid w:val="00B0426B"/>
    <w:rsid w:val="00B04604"/>
    <w:rsid w:val="00B049D3"/>
    <w:rsid w:val="00B04A93"/>
    <w:rsid w:val="00B04BE5"/>
    <w:rsid w:val="00B04C2E"/>
    <w:rsid w:val="00B04F4C"/>
    <w:rsid w:val="00B05153"/>
    <w:rsid w:val="00B05269"/>
    <w:rsid w:val="00B05282"/>
    <w:rsid w:val="00B052BC"/>
    <w:rsid w:val="00B052C8"/>
    <w:rsid w:val="00B056F5"/>
    <w:rsid w:val="00B0599D"/>
    <w:rsid w:val="00B059AF"/>
    <w:rsid w:val="00B059C1"/>
    <w:rsid w:val="00B05ED6"/>
    <w:rsid w:val="00B05FBD"/>
    <w:rsid w:val="00B060EE"/>
    <w:rsid w:val="00B06736"/>
    <w:rsid w:val="00B06A64"/>
    <w:rsid w:val="00B06FC9"/>
    <w:rsid w:val="00B0720B"/>
    <w:rsid w:val="00B07466"/>
    <w:rsid w:val="00B07490"/>
    <w:rsid w:val="00B077CA"/>
    <w:rsid w:val="00B07C0A"/>
    <w:rsid w:val="00B07ED4"/>
    <w:rsid w:val="00B10014"/>
    <w:rsid w:val="00B10187"/>
    <w:rsid w:val="00B1021E"/>
    <w:rsid w:val="00B102E8"/>
    <w:rsid w:val="00B10441"/>
    <w:rsid w:val="00B105BE"/>
    <w:rsid w:val="00B10736"/>
    <w:rsid w:val="00B10872"/>
    <w:rsid w:val="00B108F7"/>
    <w:rsid w:val="00B10D9F"/>
    <w:rsid w:val="00B10EF3"/>
    <w:rsid w:val="00B1125F"/>
    <w:rsid w:val="00B1127F"/>
    <w:rsid w:val="00B112B3"/>
    <w:rsid w:val="00B114EB"/>
    <w:rsid w:val="00B1195C"/>
    <w:rsid w:val="00B11980"/>
    <w:rsid w:val="00B119A4"/>
    <w:rsid w:val="00B11FD9"/>
    <w:rsid w:val="00B1208A"/>
    <w:rsid w:val="00B121AD"/>
    <w:rsid w:val="00B122EA"/>
    <w:rsid w:val="00B12918"/>
    <w:rsid w:val="00B12B81"/>
    <w:rsid w:val="00B12D53"/>
    <w:rsid w:val="00B13338"/>
    <w:rsid w:val="00B1336C"/>
    <w:rsid w:val="00B134F9"/>
    <w:rsid w:val="00B13C0D"/>
    <w:rsid w:val="00B13C59"/>
    <w:rsid w:val="00B14762"/>
    <w:rsid w:val="00B14B6A"/>
    <w:rsid w:val="00B14F27"/>
    <w:rsid w:val="00B151BE"/>
    <w:rsid w:val="00B152AD"/>
    <w:rsid w:val="00B15810"/>
    <w:rsid w:val="00B15850"/>
    <w:rsid w:val="00B15861"/>
    <w:rsid w:val="00B161D6"/>
    <w:rsid w:val="00B16301"/>
    <w:rsid w:val="00B165FA"/>
    <w:rsid w:val="00B17051"/>
    <w:rsid w:val="00B173B1"/>
    <w:rsid w:val="00B175E1"/>
    <w:rsid w:val="00B17644"/>
    <w:rsid w:val="00B17928"/>
    <w:rsid w:val="00B179AD"/>
    <w:rsid w:val="00B17A4E"/>
    <w:rsid w:val="00B17AE6"/>
    <w:rsid w:val="00B17B70"/>
    <w:rsid w:val="00B17CF1"/>
    <w:rsid w:val="00B17E65"/>
    <w:rsid w:val="00B20422"/>
    <w:rsid w:val="00B206A2"/>
    <w:rsid w:val="00B2134F"/>
    <w:rsid w:val="00B214B8"/>
    <w:rsid w:val="00B214B9"/>
    <w:rsid w:val="00B21576"/>
    <w:rsid w:val="00B215A7"/>
    <w:rsid w:val="00B2164D"/>
    <w:rsid w:val="00B21A7B"/>
    <w:rsid w:val="00B21BCF"/>
    <w:rsid w:val="00B21F47"/>
    <w:rsid w:val="00B21F64"/>
    <w:rsid w:val="00B21FAD"/>
    <w:rsid w:val="00B2216C"/>
    <w:rsid w:val="00B22184"/>
    <w:rsid w:val="00B22507"/>
    <w:rsid w:val="00B2257B"/>
    <w:rsid w:val="00B22ADB"/>
    <w:rsid w:val="00B22D12"/>
    <w:rsid w:val="00B22F1C"/>
    <w:rsid w:val="00B2302F"/>
    <w:rsid w:val="00B23979"/>
    <w:rsid w:val="00B23989"/>
    <w:rsid w:val="00B23F2D"/>
    <w:rsid w:val="00B24319"/>
    <w:rsid w:val="00B24593"/>
    <w:rsid w:val="00B24731"/>
    <w:rsid w:val="00B24A2C"/>
    <w:rsid w:val="00B24BBE"/>
    <w:rsid w:val="00B24CD7"/>
    <w:rsid w:val="00B251E3"/>
    <w:rsid w:val="00B25422"/>
    <w:rsid w:val="00B259D5"/>
    <w:rsid w:val="00B25C16"/>
    <w:rsid w:val="00B25F0F"/>
    <w:rsid w:val="00B26AD1"/>
    <w:rsid w:val="00B26B02"/>
    <w:rsid w:val="00B26D03"/>
    <w:rsid w:val="00B26F15"/>
    <w:rsid w:val="00B26F75"/>
    <w:rsid w:val="00B26FA7"/>
    <w:rsid w:val="00B26FFD"/>
    <w:rsid w:val="00B27065"/>
    <w:rsid w:val="00B2749F"/>
    <w:rsid w:val="00B27676"/>
    <w:rsid w:val="00B27678"/>
    <w:rsid w:val="00B276F8"/>
    <w:rsid w:val="00B3004E"/>
    <w:rsid w:val="00B3015E"/>
    <w:rsid w:val="00B3084A"/>
    <w:rsid w:val="00B30998"/>
    <w:rsid w:val="00B30B51"/>
    <w:rsid w:val="00B30CF9"/>
    <w:rsid w:val="00B3110C"/>
    <w:rsid w:val="00B3169B"/>
    <w:rsid w:val="00B316DE"/>
    <w:rsid w:val="00B31707"/>
    <w:rsid w:val="00B31766"/>
    <w:rsid w:val="00B31C9C"/>
    <w:rsid w:val="00B32354"/>
    <w:rsid w:val="00B3238C"/>
    <w:rsid w:val="00B32429"/>
    <w:rsid w:val="00B3243F"/>
    <w:rsid w:val="00B3246A"/>
    <w:rsid w:val="00B326BE"/>
    <w:rsid w:val="00B32807"/>
    <w:rsid w:val="00B32AF4"/>
    <w:rsid w:val="00B331D2"/>
    <w:rsid w:val="00B338A7"/>
    <w:rsid w:val="00B339C7"/>
    <w:rsid w:val="00B33A37"/>
    <w:rsid w:val="00B33E94"/>
    <w:rsid w:val="00B34084"/>
    <w:rsid w:val="00B3441F"/>
    <w:rsid w:val="00B3449F"/>
    <w:rsid w:val="00B345F5"/>
    <w:rsid w:val="00B3463A"/>
    <w:rsid w:val="00B347C7"/>
    <w:rsid w:val="00B3485B"/>
    <w:rsid w:val="00B34D5D"/>
    <w:rsid w:val="00B34F3B"/>
    <w:rsid w:val="00B3506D"/>
    <w:rsid w:val="00B35489"/>
    <w:rsid w:val="00B355D5"/>
    <w:rsid w:val="00B35B18"/>
    <w:rsid w:val="00B35BC9"/>
    <w:rsid w:val="00B35FD5"/>
    <w:rsid w:val="00B360F0"/>
    <w:rsid w:val="00B3651F"/>
    <w:rsid w:val="00B3661D"/>
    <w:rsid w:val="00B36734"/>
    <w:rsid w:val="00B36824"/>
    <w:rsid w:val="00B36956"/>
    <w:rsid w:val="00B36B5E"/>
    <w:rsid w:val="00B372CC"/>
    <w:rsid w:val="00B377A7"/>
    <w:rsid w:val="00B37A2A"/>
    <w:rsid w:val="00B37ADE"/>
    <w:rsid w:val="00B37D23"/>
    <w:rsid w:val="00B37E01"/>
    <w:rsid w:val="00B40E29"/>
    <w:rsid w:val="00B41057"/>
    <w:rsid w:val="00B41202"/>
    <w:rsid w:val="00B41519"/>
    <w:rsid w:val="00B4158A"/>
    <w:rsid w:val="00B415D7"/>
    <w:rsid w:val="00B41711"/>
    <w:rsid w:val="00B41D45"/>
    <w:rsid w:val="00B41D8C"/>
    <w:rsid w:val="00B42078"/>
    <w:rsid w:val="00B42325"/>
    <w:rsid w:val="00B42EB4"/>
    <w:rsid w:val="00B430D6"/>
    <w:rsid w:val="00B43223"/>
    <w:rsid w:val="00B432DD"/>
    <w:rsid w:val="00B437D0"/>
    <w:rsid w:val="00B438D9"/>
    <w:rsid w:val="00B43B1B"/>
    <w:rsid w:val="00B43EBA"/>
    <w:rsid w:val="00B4465F"/>
    <w:rsid w:val="00B449D6"/>
    <w:rsid w:val="00B44C35"/>
    <w:rsid w:val="00B45037"/>
    <w:rsid w:val="00B45132"/>
    <w:rsid w:val="00B45165"/>
    <w:rsid w:val="00B451CB"/>
    <w:rsid w:val="00B45682"/>
    <w:rsid w:val="00B4588A"/>
    <w:rsid w:val="00B45A27"/>
    <w:rsid w:val="00B45E2F"/>
    <w:rsid w:val="00B4609C"/>
    <w:rsid w:val="00B464CE"/>
    <w:rsid w:val="00B46524"/>
    <w:rsid w:val="00B467FD"/>
    <w:rsid w:val="00B46C82"/>
    <w:rsid w:val="00B47188"/>
    <w:rsid w:val="00B47506"/>
    <w:rsid w:val="00B47596"/>
    <w:rsid w:val="00B4795C"/>
    <w:rsid w:val="00B47E0E"/>
    <w:rsid w:val="00B500DD"/>
    <w:rsid w:val="00B5032B"/>
    <w:rsid w:val="00B5040B"/>
    <w:rsid w:val="00B508FA"/>
    <w:rsid w:val="00B50971"/>
    <w:rsid w:val="00B50D9E"/>
    <w:rsid w:val="00B50DC4"/>
    <w:rsid w:val="00B514EC"/>
    <w:rsid w:val="00B51998"/>
    <w:rsid w:val="00B51B67"/>
    <w:rsid w:val="00B52060"/>
    <w:rsid w:val="00B5218D"/>
    <w:rsid w:val="00B52221"/>
    <w:rsid w:val="00B52289"/>
    <w:rsid w:val="00B5232C"/>
    <w:rsid w:val="00B5258D"/>
    <w:rsid w:val="00B52600"/>
    <w:rsid w:val="00B526E7"/>
    <w:rsid w:val="00B526EE"/>
    <w:rsid w:val="00B5274B"/>
    <w:rsid w:val="00B5277F"/>
    <w:rsid w:val="00B52B4C"/>
    <w:rsid w:val="00B52C89"/>
    <w:rsid w:val="00B52E2F"/>
    <w:rsid w:val="00B53253"/>
    <w:rsid w:val="00B53AF3"/>
    <w:rsid w:val="00B53F79"/>
    <w:rsid w:val="00B54615"/>
    <w:rsid w:val="00B547E7"/>
    <w:rsid w:val="00B54873"/>
    <w:rsid w:val="00B5493B"/>
    <w:rsid w:val="00B54C82"/>
    <w:rsid w:val="00B54CCD"/>
    <w:rsid w:val="00B54E3B"/>
    <w:rsid w:val="00B54F7D"/>
    <w:rsid w:val="00B553D4"/>
    <w:rsid w:val="00B556C2"/>
    <w:rsid w:val="00B55ACA"/>
    <w:rsid w:val="00B56116"/>
    <w:rsid w:val="00B565CB"/>
    <w:rsid w:val="00B5663B"/>
    <w:rsid w:val="00B56AB0"/>
    <w:rsid w:val="00B571F1"/>
    <w:rsid w:val="00B5741F"/>
    <w:rsid w:val="00B57AA7"/>
    <w:rsid w:val="00B57BA2"/>
    <w:rsid w:val="00B57C96"/>
    <w:rsid w:val="00B57DC7"/>
    <w:rsid w:val="00B57F64"/>
    <w:rsid w:val="00B600C8"/>
    <w:rsid w:val="00B601B0"/>
    <w:rsid w:val="00B602DE"/>
    <w:rsid w:val="00B60321"/>
    <w:rsid w:val="00B60588"/>
    <w:rsid w:val="00B60EF1"/>
    <w:rsid w:val="00B610D1"/>
    <w:rsid w:val="00B616DC"/>
    <w:rsid w:val="00B61C81"/>
    <w:rsid w:val="00B6209F"/>
    <w:rsid w:val="00B6218E"/>
    <w:rsid w:val="00B62341"/>
    <w:rsid w:val="00B6240F"/>
    <w:rsid w:val="00B625C0"/>
    <w:rsid w:val="00B6267F"/>
    <w:rsid w:val="00B629B9"/>
    <w:rsid w:val="00B62E82"/>
    <w:rsid w:val="00B62F77"/>
    <w:rsid w:val="00B62FF7"/>
    <w:rsid w:val="00B634BD"/>
    <w:rsid w:val="00B63F7C"/>
    <w:rsid w:val="00B6423C"/>
    <w:rsid w:val="00B64270"/>
    <w:rsid w:val="00B6437F"/>
    <w:rsid w:val="00B6461C"/>
    <w:rsid w:val="00B646E2"/>
    <w:rsid w:val="00B64A71"/>
    <w:rsid w:val="00B65023"/>
    <w:rsid w:val="00B6527B"/>
    <w:rsid w:val="00B65578"/>
    <w:rsid w:val="00B658B1"/>
    <w:rsid w:val="00B65A5C"/>
    <w:rsid w:val="00B65C78"/>
    <w:rsid w:val="00B66061"/>
    <w:rsid w:val="00B660D7"/>
    <w:rsid w:val="00B66263"/>
    <w:rsid w:val="00B66397"/>
    <w:rsid w:val="00B6646A"/>
    <w:rsid w:val="00B664C9"/>
    <w:rsid w:val="00B66CD0"/>
    <w:rsid w:val="00B66D33"/>
    <w:rsid w:val="00B67351"/>
    <w:rsid w:val="00B67468"/>
    <w:rsid w:val="00B674EB"/>
    <w:rsid w:val="00B67611"/>
    <w:rsid w:val="00B67CFB"/>
    <w:rsid w:val="00B67EA6"/>
    <w:rsid w:val="00B700A6"/>
    <w:rsid w:val="00B700FE"/>
    <w:rsid w:val="00B7024D"/>
    <w:rsid w:val="00B705A6"/>
    <w:rsid w:val="00B70950"/>
    <w:rsid w:val="00B70B48"/>
    <w:rsid w:val="00B70CFF"/>
    <w:rsid w:val="00B7105B"/>
    <w:rsid w:val="00B7107B"/>
    <w:rsid w:val="00B7114E"/>
    <w:rsid w:val="00B7156D"/>
    <w:rsid w:val="00B71A2D"/>
    <w:rsid w:val="00B71AA8"/>
    <w:rsid w:val="00B71ECE"/>
    <w:rsid w:val="00B7214D"/>
    <w:rsid w:val="00B7230D"/>
    <w:rsid w:val="00B72559"/>
    <w:rsid w:val="00B72706"/>
    <w:rsid w:val="00B72959"/>
    <w:rsid w:val="00B72E22"/>
    <w:rsid w:val="00B7308D"/>
    <w:rsid w:val="00B731AC"/>
    <w:rsid w:val="00B731E9"/>
    <w:rsid w:val="00B73296"/>
    <w:rsid w:val="00B734EB"/>
    <w:rsid w:val="00B73627"/>
    <w:rsid w:val="00B7370A"/>
    <w:rsid w:val="00B7374E"/>
    <w:rsid w:val="00B73B4F"/>
    <w:rsid w:val="00B73BEA"/>
    <w:rsid w:val="00B73EAE"/>
    <w:rsid w:val="00B73FE5"/>
    <w:rsid w:val="00B740C3"/>
    <w:rsid w:val="00B74136"/>
    <w:rsid w:val="00B749A1"/>
    <w:rsid w:val="00B74B2C"/>
    <w:rsid w:val="00B74B32"/>
    <w:rsid w:val="00B74D7E"/>
    <w:rsid w:val="00B7509F"/>
    <w:rsid w:val="00B75174"/>
    <w:rsid w:val="00B75C6D"/>
    <w:rsid w:val="00B75D8E"/>
    <w:rsid w:val="00B75F0C"/>
    <w:rsid w:val="00B76091"/>
    <w:rsid w:val="00B762CC"/>
    <w:rsid w:val="00B76410"/>
    <w:rsid w:val="00B764FB"/>
    <w:rsid w:val="00B76589"/>
    <w:rsid w:val="00B76BC7"/>
    <w:rsid w:val="00B76C97"/>
    <w:rsid w:val="00B76E0A"/>
    <w:rsid w:val="00B76F96"/>
    <w:rsid w:val="00B77063"/>
    <w:rsid w:val="00B7730F"/>
    <w:rsid w:val="00B7735E"/>
    <w:rsid w:val="00B775C0"/>
    <w:rsid w:val="00B7798E"/>
    <w:rsid w:val="00B77AA7"/>
    <w:rsid w:val="00B77E54"/>
    <w:rsid w:val="00B77EEB"/>
    <w:rsid w:val="00B8072E"/>
    <w:rsid w:val="00B809BF"/>
    <w:rsid w:val="00B809E0"/>
    <w:rsid w:val="00B80BF9"/>
    <w:rsid w:val="00B80CF2"/>
    <w:rsid w:val="00B80DFF"/>
    <w:rsid w:val="00B80F6A"/>
    <w:rsid w:val="00B81627"/>
    <w:rsid w:val="00B81AA5"/>
    <w:rsid w:val="00B81AE4"/>
    <w:rsid w:val="00B81BC7"/>
    <w:rsid w:val="00B81CF2"/>
    <w:rsid w:val="00B81D12"/>
    <w:rsid w:val="00B81E1C"/>
    <w:rsid w:val="00B81FEF"/>
    <w:rsid w:val="00B82061"/>
    <w:rsid w:val="00B82150"/>
    <w:rsid w:val="00B82383"/>
    <w:rsid w:val="00B823F9"/>
    <w:rsid w:val="00B82709"/>
    <w:rsid w:val="00B8298E"/>
    <w:rsid w:val="00B82BF8"/>
    <w:rsid w:val="00B82C57"/>
    <w:rsid w:val="00B82D7B"/>
    <w:rsid w:val="00B82DD1"/>
    <w:rsid w:val="00B82E49"/>
    <w:rsid w:val="00B82E5C"/>
    <w:rsid w:val="00B8304F"/>
    <w:rsid w:val="00B8338C"/>
    <w:rsid w:val="00B833B3"/>
    <w:rsid w:val="00B836EF"/>
    <w:rsid w:val="00B8389E"/>
    <w:rsid w:val="00B83B3C"/>
    <w:rsid w:val="00B83DAF"/>
    <w:rsid w:val="00B83DC3"/>
    <w:rsid w:val="00B83E05"/>
    <w:rsid w:val="00B83F95"/>
    <w:rsid w:val="00B84365"/>
    <w:rsid w:val="00B846B5"/>
    <w:rsid w:val="00B846C2"/>
    <w:rsid w:val="00B8470D"/>
    <w:rsid w:val="00B847A3"/>
    <w:rsid w:val="00B84D7B"/>
    <w:rsid w:val="00B85161"/>
    <w:rsid w:val="00B85C27"/>
    <w:rsid w:val="00B85EB6"/>
    <w:rsid w:val="00B862F7"/>
    <w:rsid w:val="00B8695B"/>
    <w:rsid w:val="00B86CB2"/>
    <w:rsid w:val="00B873AC"/>
    <w:rsid w:val="00B876F4"/>
    <w:rsid w:val="00B8770B"/>
    <w:rsid w:val="00B878F1"/>
    <w:rsid w:val="00B87B60"/>
    <w:rsid w:val="00B87DA9"/>
    <w:rsid w:val="00B87E1A"/>
    <w:rsid w:val="00B90386"/>
    <w:rsid w:val="00B9043C"/>
    <w:rsid w:val="00B907C4"/>
    <w:rsid w:val="00B90828"/>
    <w:rsid w:val="00B90907"/>
    <w:rsid w:val="00B90DC1"/>
    <w:rsid w:val="00B91284"/>
    <w:rsid w:val="00B913EB"/>
    <w:rsid w:val="00B914C2"/>
    <w:rsid w:val="00B91696"/>
    <w:rsid w:val="00B91715"/>
    <w:rsid w:val="00B91AD7"/>
    <w:rsid w:val="00B91E80"/>
    <w:rsid w:val="00B91FE6"/>
    <w:rsid w:val="00B92029"/>
    <w:rsid w:val="00B920C0"/>
    <w:rsid w:val="00B921E2"/>
    <w:rsid w:val="00B92567"/>
    <w:rsid w:val="00B928A6"/>
    <w:rsid w:val="00B92A3C"/>
    <w:rsid w:val="00B92F96"/>
    <w:rsid w:val="00B9320B"/>
    <w:rsid w:val="00B932BE"/>
    <w:rsid w:val="00B93639"/>
    <w:rsid w:val="00B93BA3"/>
    <w:rsid w:val="00B93C9B"/>
    <w:rsid w:val="00B9417F"/>
    <w:rsid w:val="00B948DB"/>
    <w:rsid w:val="00B94945"/>
    <w:rsid w:val="00B94AF4"/>
    <w:rsid w:val="00B95567"/>
    <w:rsid w:val="00B956C8"/>
    <w:rsid w:val="00B9573D"/>
    <w:rsid w:val="00B9579C"/>
    <w:rsid w:val="00B959B8"/>
    <w:rsid w:val="00B95ABF"/>
    <w:rsid w:val="00B95B50"/>
    <w:rsid w:val="00B961F3"/>
    <w:rsid w:val="00B965B0"/>
    <w:rsid w:val="00B9661C"/>
    <w:rsid w:val="00B969AF"/>
    <w:rsid w:val="00B96FA3"/>
    <w:rsid w:val="00B971B9"/>
    <w:rsid w:val="00B9725A"/>
    <w:rsid w:val="00B973F6"/>
    <w:rsid w:val="00B97462"/>
    <w:rsid w:val="00B974ED"/>
    <w:rsid w:val="00B9789E"/>
    <w:rsid w:val="00B97B86"/>
    <w:rsid w:val="00BA06E9"/>
    <w:rsid w:val="00BA0716"/>
    <w:rsid w:val="00BA0A86"/>
    <w:rsid w:val="00BA0AEF"/>
    <w:rsid w:val="00BA1174"/>
    <w:rsid w:val="00BA13AB"/>
    <w:rsid w:val="00BA1AE5"/>
    <w:rsid w:val="00BA1AF7"/>
    <w:rsid w:val="00BA1F8B"/>
    <w:rsid w:val="00BA20FB"/>
    <w:rsid w:val="00BA245E"/>
    <w:rsid w:val="00BA265D"/>
    <w:rsid w:val="00BA2909"/>
    <w:rsid w:val="00BA2FFE"/>
    <w:rsid w:val="00BA320C"/>
    <w:rsid w:val="00BA35B3"/>
    <w:rsid w:val="00BA37C3"/>
    <w:rsid w:val="00BA3860"/>
    <w:rsid w:val="00BA3AA1"/>
    <w:rsid w:val="00BA3CB8"/>
    <w:rsid w:val="00BA41B9"/>
    <w:rsid w:val="00BA41D1"/>
    <w:rsid w:val="00BA422C"/>
    <w:rsid w:val="00BA46A6"/>
    <w:rsid w:val="00BA47B7"/>
    <w:rsid w:val="00BA4E15"/>
    <w:rsid w:val="00BA4FC4"/>
    <w:rsid w:val="00BA5172"/>
    <w:rsid w:val="00BA52CF"/>
    <w:rsid w:val="00BA5503"/>
    <w:rsid w:val="00BA59CB"/>
    <w:rsid w:val="00BA5B63"/>
    <w:rsid w:val="00BA5D36"/>
    <w:rsid w:val="00BA5EF9"/>
    <w:rsid w:val="00BA5FDF"/>
    <w:rsid w:val="00BA6128"/>
    <w:rsid w:val="00BA6245"/>
    <w:rsid w:val="00BA673D"/>
    <w:rsid w:val="00BA68E8"/>
    <w:rsid w:val="00BA6983"/>
    <w:rsid w:val="00BA69CE"/>
    <w:rsid w:val="00BA6D30"/>
    <w:rsid w:val="00BA6DFF"/>
    <w:rsid w:val="00BA6E65"/>
    <w:rsid w:val="00BA6E7B"/>
    <w:rsid w:val="00BA7098"/>
    <w:rsid w:val="00BA7483"/>
    <w:rsid w:val="00BA790F"/>
    <w:rsid w:val="00BA7ACF"/>
    <w:rsid w:val="00BA7BC8"/>
    <w:rsid w:val="00BA7C35"/>
    <w:rsid w:val="00BA7D38"/>
    <w:rsid w:val="00BA7EBD"/>
    <w:rsid w:val="00BB0047"/>
    <w:rsid w:val="00BB049B"/>
    <w:rsid w:val="00BB06A8"/>
    <w:rsid w:val="00BB0E0A"/>
    <w:rsid w:val="00BB0F36"/>
    <w:rsid w:val="00BB1060"/>
    <w:rsid w:val="00BB12F6"/>
    <w:rsid w:val="00BB1494"/>
    <w:rsid w:val="00BB19E0"/>
    <w:rsid w:val="00BB1A9A"/>
    <w:rsid w:val="00BB1C2D"/>
    <w:rsid w:val="00BB1E74"/>
    <w:rsid w:val="00BB2244"/>
    <w:rsid w:val="00BB2644"/>
    <w:rsid w:val="00BB2854"/>
    <w:rsid w:val="00BB2BED"/>
    <w:rsid w:val="00BB2E48"/>
    <w:rsid w:val="00BB2F76"/>
    <w:rsid w:val="00BB33C6"/>
    <w:rsid w:val="00BB342F"/>
    <w:rsid w:val="00BB348A"/>
    <w:rsid w:val="00BB3C7D"/>
    <w:rsid w:val="00BB3D5C"/>
    <w:rsid w:val="00BB4030"/>
    <w:rsid w:val="00BB437C"/>
    <w:rsid w:val="00BB479A"/>
    <w:rsid w:val="00BB4896"/>
    <w:rsid w:val="00BB4925"/>
    <w:rsid w:val="00BB49D0"/>
    <w:rsid w:val="00BB4A74"/>
    <w:rsid w:val="00BB4D1D"/>
    <w:rsid w:val="00BB4D4A"/>
    <w:rsid w:val="00BB4EC7"/>
    <w:rsid w:val="00BB4F47"/>
    <w:rsid w:val="00BB51AD"/>
    <w:rsid w:val="00BB52A9"/>
    <w:rsid w:val="00BB58CA"/>
    <w:rsid w:val="00BB5B37"/>
    <w:rsid w:val="00BB5C4D"/>
    <w:rsid w:val="00BB5D81"/>
    <w:rsid w:val="00BB60E6"/>
    <w:rsid w:val="00BB625B"/>
    <w:rsid w:val="00BB636E"/>
    <w:rsid w:val="00BB637C"/>
    <w:rsid w:val="00BB6615"/>
    <w:rsid w:val="00BB6B56"/>
    <w:rsid w:val="00BB6EB2"/>
    <w:rsid w:val="00BB72DB"/>
    <w:rsid w:val="00BB7456"/>
    <w:rsid w:val="00BB7499"/>
    <w:rsid w:val="00BB76A0"/>
    <w:rsid w:val="00BB7999"/>
    <w:rsid w:val="00BB7A47"/>
    <w:rsid w:val="00BB7D34"/>
    <w:rsid w:val="00BC022A"/>
    <w:rsid w:val="00BC0325"/>
    <w:rsid w:val="00BC07A4"/>
    <w:rsid w:val="00BC08CE"/>
    <w:rsid w:val="00BC09AD"/>
    <w:rsid w:val="00BC0EE6"/>
    <w:rsid w:val="00BC10E2"/>
    <w:rsid w:val="00BC1168"/>
    <w:rsid w:val="00BC1293"/>
    <w:rsid w:val="00BC15BE"/>
    <w:rsid w:val="00BC17DC"/>
    <w:rsid w:val="00BC197E"/>
    <w:rsid w:val="00BC19B7"/>
    <w:rsid w:val="00BC1B38"/>
    <w:rsid w:val="00BC1CC9"/>
    <w:rsid w:val="00BC1E2A"/>
    <w:rsid w:val="00BC2541"/>
    <w:rsid w:val="00BC2910"/>
    <w:rsid w:val="00BC2A3A"/>
    <w:rsid w:val="00BC2A97"/>
    <w:rsid w:val="00BC2BC7"/>
    <w:rsid w:val="00BC2C8A"/>
    <w:rsid w:val="00BC2D5B"/>
    <w:rsid w:val="00BC2D75"/>
    <w:rsid w:val="00BC2ECA"/>
    <w:rsid w:val="00BC2FE2"/>
    <w:rsid w:val="00BC3308"/>
    <w:rsid w:val="00BC34E2"/>
    <w:rsid w:val="00BC3641"/>
    <w:rsid w:val="00BC3BD6"/>
    <w:rsid w:val="00BC3D8E"/>
    <w:rsid w:val="00BC3FD2"/>
    <w:rsid w:val="00BC426C"/>
    <w:rsid w:val="00BC42F9"/>
    <w:rsid w:val="00BC4693"/>
    <w:rsid w:val="00BC4CC3"/>
    <w:rsid w:val="00BC5189"/>
    <w:rsid w:val="00BC54BF"/>
    <w:rsid w:val="00BC59EF"/>
    <w:rsid w:val="00BC5C0C"/>
    <w:rsid w:val="00BC5D81"/>
    <w:rsid w:val="00BC6015"/>
    <w:rsid w:val="00BC6461"/>
    <w:rsid w:val="00BC651A"/>
    <w:rsid w:val="00BC653F"/>
    <w:rsid w:val="00BC6557"/>
    <w:rsid w:val="00BC6686"/>
    <w:rsid w:val="00BC6730"/>
    <w:rsid w:val="00BC6810"/>
    <w:rsid w:val="00BC6A6A"/>
    <w:rsid w:val="00BC7075"/>
    <w:rsid w:val="00BC727B"/>
    <w:rsid w:val="00BC7293"/>
    <w:rsid w:val="00BC75C9"/>
    <w:rsid w:val="00BC7751"/>
    <w:rsid w:val="00BC7A2D"/>
    <w:rsid w:val="00BC7A5A"/>
    <w:rsid w:val="00BC7F6B"/>
    <w:rsid w:val="00BC7FFB"/>
    <w:rsid w:val="00BD0377"/>
    <w:rsid w:val="00BD078E"/>
    <w:rsid w:val="00BD0793"/>
    <w:rsid w:val="00BD0836"/>
    <w:rsid w:val="00BD0946"/>
    <w:rsid w:val="00BD0AA7"/>
    <w:rsid w:val="00BD0DBE"/>
    <w:rsid w:val="00BD0E5E"/>
    <w:rsid w:val="00BD1091"/>
    <w:rsid w:val="00BD10E2"/>
    <w:rsid w:val="00BD112D"/>
    <w:rsid w:val="00BD1528"/>
    <w:rsid w:val="00BD1582"/>
    <w:rsid w:val="00BD15DB"/>
    <w:rsid w:val="00BD18F2"/>
    <w:rsid w:val="00BD1A66"/>
    <w:rsid w:val="00BD1B0F"/>
    <w:rsid w:val="00BD2257"/>
    <w:rsid w:val="00BD2272"/>
    <w:rsid w:val="00BD2349"/>
    <w:rsid w:val="00BD299B"/>
    <w:rsid w:val="00BD2C3A"/>
    <w:rsid w:val="00BD31ED"/>
    <w:rsid w:val="00BD32A7"/>
    <w:rsid w:val="00BD3409"/>
    <w:rsid w:val="00BD37CC"/>
    <w:rsid w:val="00BD3969"/>
    <w:rsid w:val="00BD4119"/>
    <w:rsid w:val="00BD4731"/>
    <w:rsid w:val="00BD48C4"/>
    <w:rsid w:val="00BD499F"/>
    <w:rsid w:val="00BD4C6B"/>
    <w:rsid w:val="00BD5588"/>
    <w:rsid w:val="00BD5724"/>
    <w:rsid w:val="00BD573E"/>
    <w:rsid w:val="00BD5B81"/>
    <w:rsid w:val="00BD5CDC"/>
    <w:rsid w:val="00BD5D8A"/>
    <w:rsid w:val="00BD5F47"/>
    <w:rsid w:val="00BD5F94"/>
    <w:rsid w:val="00BD6063"/>
    <w:rsid w:val="00BD617C"/>
    <w:rsid w:val="00BD69CE"/>
    <w:rsid w:val="00BD6D92"/>
    <w:rsid w:val="00BD6E38"/>
    <w:rsid w:val="00BD710C"/>
    <w:rsid w:val="00BD72E0"/>
    <w:rsid w:val="00BD735B"/>
    <w:rsid w:val="00BD7494"/>
    <w:rsid w:val="00BD7765"/>
    <w:rsid w:val="00BD7805"/>
    <w:rsid w:val="00BD7FEF"/>
    <w:rsid w:val="00BE0AB8"/>
    <w:rsid w:val="00BE0B7D"/>
    <w:rsid w:val="00BE10F3"/>
    <w:rsid w:val="00BE13DE"/>
    <w:rsid w:val="00BE1825"/>
    <w:rsid w:val="00BE1A30"/>
    <w:rsid w:val="00BE1AF9"/>
    <w:rsid w:val="00BE1C59"/>
    <w:rsid w:val="00BE1D1E"/>
    <w:rsid w:val="00BE23B1"/>
    <w:rsid w:val="00BE2D83"/>
    <w:rsid w:val="00BE32E4"/>
    <w:rsid w:val="00BE3449"/>
    <w:rsid w:val="00BE3525"/>
    <w:rsid w:val="00BE38A1"/>
    <w:rsid w:val="00BE3AB4"/>
    <w:rsid w:val="00BE3B62"/>
    <w:rsid w:val="00BE3B80"/>
    <w:rsid w:val="00BE3F84"/>
    <w:rsid w:val="00BE4368"/>
    <w:rsid w:val="00BE4605"/>
    <w:rsid w:val="00BE46D5"/>
    <w:rsid w:val="00BE4FC9"/>
    <w:rsid w:val="00BE5752"/>
    <w:rsid w:val="00BE5C44"/>
    <w:rsid w:val="00BE5E29"/>
    <w:rsid w:val="00BE5ED9"/>
    <w:rsid w:val="00BE60C5"/>
    <w:rsid w:val="00BE61E1"/>
    <w:rsid w:val="00BE65C4"/>
    <w:rsid w:val="00BE695D"/>
    <w:rsid w:val="00BE6B9E"/>
    <w:rsid w:val="00BE6C60"/>
    <w:rsid w:val="00BE6E21"/>
    <w:rsid w:val="00BE6FE4"/>
    <w:rsid w:val="00BE725F"/>
    <w:rsid w:val="00BE7345"/>
    <w:rsid w:val="00BE7521"/>
    <w:rsid w:val="00BE75CE"/>
    <w:rsid w:val="00BE7725"/>
    <w:rsid w:val="00BE79BA"/>
    <w:rsid w:val="00BE79ED"/>
    <w:rsid w:val="00BE7BA2"/>
    <w:rsid w:val="00BE7C34"/>
    <w:rsid w:val="00BE7D04"/>
    <w:rsid w:val="00BE7DE8"/>
    <w:rsid w:val="00BF00AE"/>
    <w:rsid w:val="00BF014E"/>
    <w:rsid w:val="00BF0452"/>
    <w:rsid w:val="00BF084F"/>
    <w:rsid w:val="00BF09B8"/>
    <w:rsid w:val="00BF0A93"/>
    <w:rsid w:val="00BF0B0E"/>
    <w:rsid w:val="00BF0C8A"/>
    <w:rsid w:val="00BF0C96"/>
    <w:rsid w:val="00BF105B"/>
    <w:rsid w:val="00BF12A6"/>
    <w:rsid w:val="00BF13A6"/>
    <w:rsid w:val="00BF16D6"/>
    <w:rsid w:val="00BF1730"/>
    <w:rsid w:val="00BF197C"/>
    <w:rsid w:val="00BF1F5E"/>
    <w:rsid w:val="00BF203A"/>
    <w:rsid w:val="00BF2074"/>
    <w:rsid w:val="00BF210E"/>
    <w:rsid w:val="00BF2188"/>
    <w:rsid w:val="00BF260C"/>
    <w:rsid w:val="00BF28F6"/>
    <w:rsid w:val="00BF2910"/>
    <w:rsid w:val="00BF2AD7"/>
    <w:rsid w:val="00BF2C12"/>
    <w:rsid w:val="00BF2F14"/>
    <w:rsid w:val="00BF3251"/>
    <w:rsid w:val="00BF38B0"/>
    <w:rsid w:val="00BF3BA3"/>
    <w:rsid w:val="00BF3BF8"/>
    <w:rsid w:val="00BF437B"/>
    <w:rsid w:val="00BF4481"/>
    <w:rsid w:val="00BF472B"/>
    <w:rsid w:val="00BF4869"/>
    <w:rsid w:val="00BF4BB3"/>
    <w:rsid w:val="00BF4CB5"/>
    <w:rsid w:val="00BF500A"/>
    <w:rsid w:val="00BF52F2"/>
    <w:rsid w:val="00BF53E1"/>
    <w:rsid w:val="00BF5C58"/>
    <w:rsid w:val="00BF5E54"/>
    <w:rsid w:val="00BF6006"/>
    <w:rsid w:val="00BF6054"/>
    <w:rsid w:val="00BF6248"/>
    <w:rsid w:val="00BF63FC"/>
    <w:rsid w:val="00BF69BD"/>
    <w:rsid w:val="00BF6FBD"/>
    <w:rsid w:val="00BF705C"/>
    <w:rsid w:val="00BF70E0"/>
    <w:rsid w:val="00BF7384"/>
    <w:rsid w:val="00BF7440"/>
    <w:rsid w:val="00BF781B"/>
    <w:rsid w:val="00BF7D7D"/>
    <w:rsid w:val="00C0013F"/>
    <w:rsid w:val="00C004AA"/>
    <w:rsid w:val="00C00537"/>
    <w:rsid w:val="00C00556"/>
    <w:rsid w:val="00C0057C"/>
    <w:rsid w:val="00C0064C"/>
    <w:rsid w:val="00C00919"/>
    <w:rsid w:val="00C00AF6"/>
    <w:rsid w:val="00C00BB7"/>
    <w:rsid w:val="00C012DE"/>
    <w:rsid w:val="00C01996"/>
    <w:rsid w:val="00C01F5E"/>
    <w:rsid w:val="00C02472"/>
    <w:rsid w:val="00C0299D"/>
    <w:rsid w:val="00C031B0"/>
    <w:rsid w:val="00C033DE"/>
    <w:rsid w:val="00C034AE"/>
    <w:rsid w:val="00C03799"/>
    <w:rsid w:val="00C03A2D"/>
    <w:rsid w:val="00C03B8B"/>
    <w:rsid w:val="00C03E74"/>
    <w:rsid w:val="00C041A7"/>
    <w:rsid w:val="00C0446B"/>
    <w:rsid w:val="00C045AC"/>
    <w:rsid w:val="00C04680"/>
    <w:rsid w:val="00C046EF"/>
    <w:rsid w:val="00C048AA"/>
    <w:rsid w:val="00C04ADE"/>
    <w:rsid w:val="00C04DA1"/>
    <w:rsid w:val="00C04DCB"/>
    <w:rsid w:val="00C05153"/>
    <w:rsid w:val="00C05260"/>
    <w:rsid w:val="00C05288"/>
    <w:rsid w:val="00C05569"/>
    <w:rsid w:val="00C05648"/>
    <w:rsid w:val="00C05761"/>
    <w:rsid w:val="00C0576F"/>
    <w:rsid w:val="00C057C1"/>
    <w:rsid w:val="00C05B18"/>
    <w:rsid w:val="00C05B33"/>
    <w:rsid w:val="00C06329"/>
    <w:rsid w:val="00C065A3"/>
    <w:rsid w:val="00C066ED"/>
    <w:rsid w:val="00C06ABC"/>
    <w:rsid w:val="00C06D61"/>
    <w:rsid w:val="00C06D75"/>
    <w:rsid w:val="00C06F6A"/>
    <w:rsid w:val="00C07842"/>
    <w:rsid w:val="00C079E3"/>
    <w:rsid w:val="00C079EA"/>
    <w:rsid w:val="00C07BF5"/>
    <w:rsid w:val="00C07E6D"/>
    <w:rsid w:val="00C07ED9"/>
    <w:rsid w:val="00C105C9"/>
    <w:rsid w:val="00C109F5"/>
    <w:rsid w:val="00C10B79"/>
    <w:rsid w:val="00C10C0B"/>
    <w:rsid w:val="00C10C63"/>
    <w:rsid w:val="00C10F5E"/>
    <w:rsid w:val="00C11205"/>
    <w:rsid w:val="00C1148B"/>
    <w:rsid w:val="00C118A8"/>
    <w:rsid w:val="00C11BD4"/>
    <w:rsid w:val="00C11DDB"/>
    <w:rsid w:val="00C12009"/>
    <w:rsid w:val="00C12294"/>
    <w:rsid w:val="00C123B1"/>
    <w:rsid w:val="00C128E7"/>
    <w:rsid w:val="00C12956"/>
    <w:rsid w:val="00C12A33"/>
    <w:rsid w:val="00C12C77"/>
    <w:rsid w:val="00C12DDA"/>
    <w:rsid w:val="00C137D8"/>
    <w:rsid w:val="00C1460E"/>
    <w:rsid w:val="00C147C6"/>
    <w:rsid w:val="00C15501"/>
    <w:rsid w:val="00C15646"/>
    <w:rsid w:val="00C15BB1"/>
    <w:rsid w:val="00C15BE1"/>
    <w:rsid w:val="00C15C34"/>
    <w:rsid w:val="00C15C8E"/>
    <w:rsid w:val="00C15FFE"/>
    <w:rsid w:val="00C16145"/>
    <w:rsid w:val="00C164F4"/>
    <w:rsid w:val="00C16690"/>
    <w:rsid w:val="00C16968"/>
    <w:rsid w:val="00C16B14"/>
    <w:rsid w:val="00C16FA0"/>
    <w:rsid w:val="00C17020"/>
    <w:rsid w:val="00C176C5"/>
    <w:rsid w:val="00C17ADD"/>
    <w:rsid w:val="00C17AFD"/>
    <w:rsid w:val="00C17C77"/>
    <w:rsid w:val="00C17EEC"/>
    <w:rsid w:val="00C2027C"/>
    <w:rsid w:val="00C202BA"/>
    <w:rsid w:val="00C203BE"/>
    <w:rsid w:val="00C20623"/>
    <w:rsid w:val="00C207EA"/>
    <w:rsid w:val="00C20955"/>
    <w:rsid w:val="00C209A0"/>
    <w:rsid w:val="00C20B7A"/>
    <w:rsid w:val="00C20E7C"/>
    <w:rsid w:val="00C20EAC"/>
    <w:rsid w:val="00C211DD"/>
    <w:rsid w:val="00C2128B"/>
    <w:rsid w:val="00C213E9"/>
    <w:rsid w:val="00C21622"/>
    <w:rsid w:val="00C219AA"/>
    <w:rsid w:val="00C21F41"/>
    <w:rsid w:val="00C2253E"/>
    <w:rsid w:val="00C225A1"/>
    <w:rsid w:val="00C2274C"/>
    <w:rsid w:val="00C22A57"/>
    <w:rsid w:val="00C22AF7"/>
    <w:rsid w:val="00C22EB8"/>
    <w:rsid w:val="00C23089"/>
    <w:rsid w:val="00C230AB"/>
    <w:rsid w:val="00C231E5"/>
    <w:rsid w:val="00C231F1"/>
    <w:rsid w:val="00C23A8E"/>
    <w:rsid w:val="00C23E15"/>
    <w:rsid w:val="00C23F04"/>
    <w:rsid w:val="00C24183"/>
    <w:rsid w:val="00C243A7"/>
    <w:rsid w:val="00C24822"/>
    <w:rsid w:val="00C24C9A"/>
    <w:rsid w:val="00C250E4"/>
    <w:rsid w:val="00C25371"/>
    <w:rsid w:val="00C25B4D"/>
    <w:rsid w:val="00C26676"/>
    <w:rsid w:val="00C268E6"/>
    <w:rsid w:val="00C26A29"/>
    <w:rsid w:val="00C26AFC"/>
    <w:rsid w:val="00C26BB4"/>
    <w:rsid w:val="00C2708D"/>
    <w:rsid w:val="00C272F4"/>
    <w:rsid w:val="00C2793B"/>
    <w:rsid w:val="00C27AFF"/>
    <w:rsid w:val="00C27B39"/>
    <w:rsid w:val="00C27B98"/>
    <w:rsid w:val="00C300C5"/>
    <w:rsid w:val="00C302FD"/>
    <w:rsid w:val="00C306AA"/>
    <w:rsid w:val="00C30CF1"/>
    <w:rsid w:val="00C30D6A"/>
    <w:rsid w:val="00C30E18"/>
    <w:rsid w:val="00C31121"/>
    <w:rsid w:val="00C31127"/>
    <w:rsid w:val="00C31405"/>
    <w:rsid w:val="00C31993"/>
    <w:rsid w:val="00C31A89"/>
    <w:rsid w:val="00C31DF0"/>
    <w:rsid w:val="00C3206B"/>
    <w:rsid w:val="00C320CC"/>
    <w:rsid w:val="00C321A8"/>
    <w:rsid w:val="00C3220D"/>
    <w:rsid w:val="00C325C6"/>
    <w:rsid w:val="00C32831"/>
    <w:rsid w:val="00C3332C"/>
    <w:rsid w:val="00C3342E"/>
    <w:rsid w:val="00C33491"/>
    <w:rsid w:val="00C334AF"/>
    <w:rsid w:val="00C334E1"/>
    <w:rsid w:val="00C336A4"/>
    <w:rsid w:val="00C338DB"/>
    <w:rsid w:val="00C339A3"/>
    <w:rsid w:val="00C3412D"/>
    <w:rsid w:val="00C3423B"/>
    <w:rsid w:val="00C3423D"/>
    <w:rsid w:val="00C3442F"/>
    <w:rsid w:val="00C34546"/>
    <w:rsid w:val="00C34659"/>
    <w:rsid w:val="00C34807"/>
    <w:rsid w:val="00C34951"/>
    <w:rsid w:val="00C349E2"/>
    <w:rsid w:val="00C34A62"/>
    <w:rsid w:val="00C34F26"/>
    <w:rsid w:val="00C352B3"/>
    <w:rsid w:val="00C3553F"/>
    <w:rsid w:val="00C35571"/>
    <w:rsid w:val="00C3557E"/>
    <w:rsid w:val="00C357B0"/>
    <w:rsid w:val="00C35E06"/>
    <w:rsid w:val="00C36426"/>
    <w:rsid w:val="00C366D5"/>
    <w:rsid w:val="00C36B4B"/>
    <w:rsid w:val="00C36FB9"/>
    <w:rsid w:val="00C37193"/>
    <w:rsid w:val="00C371A6"/>
    <w:rsid w:val="00C3787A"/>
    <w:rsid w:val="00C37BB1"/>
    <w:rsid w:val="00C37BF0"/>
    <w:rsid w:val="00C4002B"/>
    <w:rsid w:val="00C40247"/>
    <w:rsid w:val="00C406E3"/>
    <w:rsid w:val="00C4086B"/>
    <w:rsid w:val="00C409A2"/>
    <w:rsid w:val="00C40AA9"/>
    <w:rsid w:val="00C40BB7"/>
    <w:rsid w:val="00C41513"/>
    <w:rsid w:val="00C41707"/>
    <w:rsid w:val="00C41A71"/>
    <w:rsid w:val="00C42379"/>
    <w:rsid w:val="00C424DB"/>
    <w:rsid w:val="00C42529"/>
    <w:rsid w:val="00C425CD"/>
    <w:rsid w:val="00C4275F"/>
    <w:rsid w:val="00C428B5"/>
    <w:rsid w:val="00C428E0"/>
    <w:rsid w:val="00C42951"/>
    <w:rsid w:val="00C42B3E"/>
    <w:rsid w:val="00C42C11"/>
    <w:rsid w:val="00C4309A"/>
    <w:rsid w:val="00C4351C"/>
    <w:rsid w:val="00C4378E"/>
    <w:rsid w:val="00C43855"/>
    <w:rsid w:val="00C43BC0"/>
    <w:rsid w:val="00C43CD9"/>
    <w:rsid w:val="00C43E5D"/>
    <w:rsid w:val="00C43EF7"/>
    <w:rsid w:val="00C44416"/>
    <w:rsid w:val="00C44779"/>
    <w:rsid w:val="00C44ADA"/>
    <w:rsid w:val="00C44AF5"/>
    <w:rsid w:val="00C44E05"/>
    <w:rsid w:val="00C44E32"/>
    <w:rsid w:val="00C44E33"/>
    <w:rsid w:val="00C451FB"/>
    <w:rsid w:val="00C452F3"/>
    <w:rsid w:val="00C456B0"/>
    <w:rsid w:val="00C45B8B"/>
    <w:rsid w:val="00C45B94"/>
    <w:rsid w:val="00C45BF1"/>
    <w:rsid w:val="00C45E72"/>
    <w:rsid w:val="00C462F2"/>
    <w:rsid w:val="00C4660B"/>
    <w:rsid w:val="00C466CF"/>
    <w:rsid w:val="00C46A2C"/>
    <w:rsid w:val="00C47264"/>
    <w:rsid w:val="00C476B3"/>
    <w:rsid w:val="00C4773B"/>
    <w:rsid w:val="00C479A6"/>
    <w:rsid w:val="00C47C39"/>
    <w:rsid w:val="00C47DDF"/>
    <w:rsid w:val="00C500C3"/>
    <w:rsid w:val="00C503C3"/>
    <w:rsid w:val="00C506C5"/>
    <w:rsid w:val="00C50A39"/>
    <w:rsid w:val="00C50B89"/>
    <w:rsid w:val="00C51082"/>
    <w:rsid w:val="00C511FB"/>
    <w:rsid w:val="00C51D52"/>
    <w:rsid w:val="00C52455"/>
    <w:rsid w:val="00C52648"/>
    <w:rsid w:val="00C528A0"/>
    <w:rsid w:val="00C52FF7"/>
    <w:rsid w:val="00C53043"/>
    <w:rsid w:val="00C53180"/>
    <w:rsid w:val="00C5329A"/>
    <w:rsid w:val="00C5356A"/>
    <w:rsid w:val="00C53592"/>
    <w:rsid w:val="00C53709"/>
    <w:rsid w:val="00C53FA0"/>
    <w:rsid w:val="00C545CA"/>
    <w:rsid w:val="00C546AA"/>
    <w:rsid w:val="00C54852"/>
    <w:rsid w:val="00C54985"/>
    <w:rsid w:val="00C54B56"/>
    <w:rsid w:val="00C55645"/>
    <w:rsid w:val="00C558AA"/>
    <w:rsid w:val="00C55A65"/>
    <w:rsid w:val="00C55B6D"/>
    <w:rsid w:val="00C55EBB"/>
    <w:rsid w:val="00C5644B"/>
    <w:rsid w:val="00C566ED"/>
    <w:rsid w:val="00C568B4"/>
    <w:rsid w:val="00C56F80"/>
    <w:rsid w:val="00C57114"/>
    <w:rsid w:val="00C571DD"/>
    <w:rsid w:val="00C57384"/>
    <w:rsid w:val="00C577EF"/>
    <w:rsid w:val="00C57DBB"/>
    <w:rsid w:val="00C57E86"/>
    <w:rsid w:val="00C57F05"/>
    <w:rsid w:val="00C60618"/>
    <w:rsid w:val="00C60F62"/>
    <w:rsid w:val="00C60FDE"/>
    <w:rsid w:val="00C610BA"/>
    <w:rsid w:val="00C610D1"/>
    <w:rsid w:val="00C612D8"/>
    <w:rsid w:val="00C6150E"/>
    <w:rsid w:val="00C615D2"/>
    <w:rsid w:val="00C61C2B"/>
    <w:rsid w:val="00C61F17"/>
    <w:rsid w:val="00C61FC4"/>
    <w:rsid w:val="00C6220E"/>
    <w:rsid w:val="00C6266A"/>
    <w:rsid w:val="00C627B5"/>
    <w:rsid w:val="00C62A04"/>
    <w:rsid w:val="00C62DAB"/>
    <w:rsid w:val="00C62DEF"/>
    <w:rsid w:val="00C62E50"/>
    <w:rsid w:val="00C62F5B"/>
    <w:rsid w:val="00C6300D"/>
    <w:rsid w:val="00C63279"/>
    <w:rsid w:val="00C632C8"/>
    <w:rsid w:val="00C63315"/>
    <w:rsid w:val="00C63373"/>
    <w:rsid w:val="00C6346E"/>
    <w:rsid w:val="00C63A91"/>
    <w:rsid w:val="00C63DA9"/>
    <w:rsid w:val="00C63DC7"/>
    <w:rsid w:val="00C63F88"/>
    <w:rsid w:val="00C64479"/>
    <w:rsid w:val="00C64513"/>
    <w:rsid w:val="00C64553"/>
    <w:rsid w:val="00C64782"/>
    <w:rsid w:val="00C648EB"/>
    <w:rsid w:val="00C64A67"/>
    <w:rsid w:val="00C64F10"/>
    <w:rsid w:val="00C65115"/>
    <w:rsid w:val="00C651B5"/>
    <w:rsid w:val="00C6527A"/>
    <w:rsid w:val="00C6527D"/>
    <w:rsid w:val="00C6565A"/>
    <w:rsid w:val="00C65677"/>
    <w:rsid w:val="00C6580C"/>
    <w:rsid w:val="00C65904"/>
    <w:rsid w:val="00C66022"/>
    <w:rsid w:val="00C6629F"/>
    <w:rsid w:val="00C66548"/>
    <w:rsid w:val="00C66639"/>
    <w:rsid w:val="00C66889"/>
    <w:rsid w:val="00C66C57"/>
    <w:rsid w:val="00C66DF1"/>
    <w:rsid w:val="00C670D6"/>
    <w:rsid w:val="00C6744B"/>
    <w:rsid w:val="00C674AD"/>
    <w:rsid w:val="00C67A1C"/>
    <w:rsid w:val="00C67E89"/>
    <w:rsid w:val="00C70265"/>
    <w:rsid w:val="00C7042E"/>
    <w:rsid w:val="00C70960"/>
    <w:rsid w:val="00C70965"/>
    <w:rsid w:val="00C70BF8"/>
    <w:rsid w:val="00C70E86"/>
    <w:rsid w:val="00C70F40"/>
    <w:rsid w:val="00C70FF1"/>
    <w:rsid w:val="00C71085"/>
    <w:rsid w:val="00C7119E"/>
    <w:rsid w:val="00C71398"/>
    <w:rsid w:val="00C713EC"/>
    <w:rsid w:val="00C71530"/>
    <w:rsid w:val="00C71910"/>
    <w:rsid w:val="00C719D3"/>
    <w:rsid w:val="00C71B7B"/>
    <w:rsid w:val="00C721F7"/>
    <w:rsid w:val="00C7238E"/>
    <w:rsid w:val="00C72398"/>
    <w:rsid w:val="00C7254A"/>
    <w:rsid w:val="00C725F4"/>
    <w:rsid w:val="00C72AA0"/>
    <w:rsid w:val="00C72AD0"/>
    <w:rsid w:val="00C72C36"/>
    <w:rsid w:val="00C73517"/>
    <w:rsid w:val="00C739B6"/>
    <w:rsid w:val="00C73B3B"/>
    <w:rsid w:val="00C73C59"/>
    <w:rsid w:val="00C741CB"/>
    <w:rsid w:val="00C74294"/>
    <w:rsid w:val="00C7436A"/>
    <w:rsid w:val="00C743A5"/>
    <w:rsid w:val="00C74515"/>
    <w:rsid w:val="00C7457C"/>
    <w:rsid w:val="00C74AC2"/>
    <w:rsid w:val="00C74B95"/>
    <w:rsid w:val="00C74DED"/>
    <w:rsid w:val="00C751BD"/>
    <w:rsid w:val="00C753B2"/>
    <w:rsid w:val="00C7570D"/>
    <w:rsid w:val="00C7583C"/>
    <w:rsid w:val="00C75D22"/>
    <w:rsid w:val="00C7616C"/>
    <w:rsid w:val="00C763FA"/>
    <w:rsid w:val="00C76659"/>
    <w:rsid w:val="00C76671"/>
    <w:rsid w:val="00C76D51"/>
    <w:rsid w:val="00C76E32"/>
    <w:rsid w:val="00C7710A"/>
    <w:rsid w:val="00C771E8"/>
    <w:rsid w:val="00C773B5"/>
    <w:rsid w:val="00C77718"/>
    <w:rsid w:val="00C8007C"/>
    <w:rsid w:val="00C8010D"/>
    <w:rsid w:val="00C80955"/>
    <w:rsid w:val="00C80C12"/>
    <w:rsid w:val="00C80CF4"/>
    <w:rsid w:val="00C80F0E"/>
    <w:rsid w:val="00C81030"/>
    <w:rsid w:val="00C811AD"/>
    <w:rsid w:val="00C81286"/>
    <w:rsid w:val="00C816BB"/>
    <w:rsid w:val="00C81AF6"/>
    <w:rsid w:val="00C81D12"/>
    <w:rsid w:val="00C81DFF"/>
    <w:rsid w:val="00C81F16"/>
    <w:rsid w:val="00C81F51"/>
    <w:rsid w:val="00C82188"/>
    <w:rsid w:val="00C82227"/>
    <w:rsid w:val="00C82313"/>
    <w:rsid w:val="00C823A2"/>
    <w:rsid w:val="00C82502"/>
    <w:rsid w:val="00C826AC"/>
    <w:rsid w:val="00C827A4"/>
    <w:rsid w:val="00C82A58"/>
    <w:rsid w:val="00C82C35"/>
    <w:rsid w:val="00C82DF9"/>
    <w:rsid w:val="00C830BF"/>
    <w:rsid w:val="00C834AD"/>
    <w:rsid w:val="00C8366A"/>
    <w:rsid w:val="00C836E8"/>
    <w:rsid w:val="00C83DEE"/>
    <w:rsid w:val="00C83F48"/>
    <w:rsid w:val="00C84787"/>
    <w:rsid w:val="00C84EA6"/>
    <w:rsid w:val="00C851B5"/>
    <w:rsid w:val="00C8530B"/>
    <w:rsid w:val="00C8538D"/>
    <w:rsid w:val="00C8565A"/>
    <w:rsid w:val="00C85A8D"/>
    <w:rsid w:val="00C85B93"/>
    <w:rsid w:val="00C85C6F"/>
    <w:rsid w:val="00C85F18"/>
    <w:rsid w:val="00C86150"/>
    <w:rsid w:val="00C86460"/>
    <w:rsid w:val="00C86523"/>
    <w:rsid w:val="00C86C16"/>
    <w:rsid w:val="00C8729A"/>
    <w:rsid w:val="00C87330"/>
    <w:rsid w:val="00C877D9"/>
    <w:rsid w:val="00C877E5"/>
    <w:rsid w:val="00C877FF"/>
    <w:rsid w:val="00C87AA5"/>
    <w:rsid w:val="00C87BB1"/>
    <w:rsid w:val="00C87FC0"/>
    <w:rsid w:val="00C90123"/>
    <w:rsid w:val="00C90153"/>
    <w:rsid w:val="00C901CF"/>
    <w:rsid w:val="00C903AA"/>
    <w:rsid w:val="00C905BA"/>
    <w:rsid w:val="00C906D9"/>
    <w:rsid w:val="00C90FA8"/>
    <w:rsid w:val="00C91095"/>
    <w:rsid w:val="00C91245"/>
    <w:rsid w:val="00C9150A"/>
    <w:rsid w:val="00C91534"/>
    <w:rsid w:val="00C91624"/>
    <w:rsid w:val="00C9166C"/>
    <w:rsid w:val="00C91849"/>
    <w:rsid w:val="00C91D44"/>
    <w:rsid w:val="00C91DB0"/>
    <w:rsid w:val="00C92257"/>
    <w:rsid w:val="00C927BC"/>
    <w:rsid w:val="00C927E1"/>
    <w:rsid w:val="00C92A86"/>
    <w:rsid w:val="00C92DDB"/>
    <w:rsid w:val="00C93167"/>
    <w:rsid w:val="00C93255"/>
    <w:rsid w:val="00C934FD"/>
    <w:rsid w:val="00C93512"/>
    <w:rsid w:val="00C93E00"/>
    <w:rsid w:val="00C94015"/>
    <w:rsid w:val="00C94631"/>
    <w:rsid w:val="00C94AB7"/>
    <w:rsid w:val="00C94B24"/>
    <w:rsid w:val="00C94E1C"/>
    <w:rsid w:val="00C94FD5"/>
    <w:rsid w:val="00C95246"/>
    <w:rsid w:val="00C95464"/>
    <w:rsid w:val="00C955E3"/>
    <w:rsid w:val="00C957E3"/>
    <w:rsid w:val="00C95C0C"/>
    <w:rsid w:val="00C95C1E"/>
    <w:rsid w:val="00C96031"/>
    <w:rsid w:val="00C9620C"/>
    <w:rsid w:val="00C962F7"/>
    <w:rsid w:val="00C966AA"/>
    <w:rsid w:val="00C968FF"/>
    <w:rsid w:val="00C969A5"/>
    <w:rsid w:val="00C96A19"/>
    <w:rsid w:val="00C96A55"/>
    <w:rsid w:val="00C96D95"/>
    <w:rsid w:val="00C971FD"/>
    <w:rsid w:val="00C974ED"/>
    <w:rsid w:val="00C97591"/>
    <w:rsid w:val="00C976AD"/>
    <w:rsid w:val="00C97725"/>
    <w:rsid w:val="00C97ADB"/>
    <w:rsid w:val="00C97B20"/>
    <w:rsid w:val="00C97D42"/>
    <w:rsid w:val="00C97D49"/>
    <w:rsid w:val="00CA00E5"/>
    <w:rsid w:val="00CA0C18"/>
    <w:rsid w:val="00CA0DCE"/>
    <w:rsid w:val="00CA1227"/>
    <w:rsid w:val="00CA1452"/>
    <w:rsid w:val="00CA1581"/>
    <w:rsid w:val="00CA16A8"/>
    <w:rsid w:val="00CA1789"/>
    <w:rsid w:val="00CA1990"/>
    <w:rsid w:val="00CA23B0"/>
    <w:rsid w:val="00CA23C9"/>
    <w:rsid w:val="00CA244E"/>
    <w:rsid w:val="00CA248E"/>
    <w:rsid w:val="00CA289F"/>
    <w:rsid w:val="00CA2B4C"/>
    <w:rsid w:val="00CA2D66"/>
    <w:rsid w:val="00CA3055"/>
    <w:rsid w:val="00CA30AB"/>
    <w:rsid w:val="00CA33BB"/>
    <w:rsid w:val="00CA371C"/>
    <w:rsid w:val="00CA3818"/>
    <w:rsid w:val="00CA3F50"/>
    <w:rsid w:val="00CA4091"/>
    <w:rsid w:val="00CA432B"/>
    <w:rsid w:val="00CA4379"/>
    <w:rsid w:val="00CA440D"/>
    <w:rsid w:val="00CA4731"/>
    <w:rsid w:val="00CA49D2"/>
    <w:rsid w:val="00CA49D7"/>
    <w:rsid w:val="00CA4BAA"/>
    <w:rsid w:val="00CA4BDB"/>
    <w:rsid w:val="00CA4C88"/>
    <w:rsid w:val="00CA4E8B"/>
    <w:rsid w:val="00CA4FDD"/>
    <w:rsid w:val="00CA5223"/>
    <w:rsid w:val="00CA5247"/>
    <w:rsid w:val="00CA5614"/>
    <w:rsid w:val="00CA5A0C"/>
    <w:rsid w:val="00CA5BC2"/>
    <w:rsid w:val="00CA5E9C"/>
    <w:rsid w:val="00CA661E"/>
    <w:rsid w:val="00CA6945"/>
    <w:rsid w:val="00CA6ABA"/>
    <w:rsid w:val="00CA70B6"/>
    <w:rsid w:val="00CA71E0"/>
    <w:rsid w:val="00CA7364"/>
    <w:rsid w:val="00CA7696"/>
    <w:rsid w:val="00CA7757"/>
    <w:rsid w:val="00CA78D8"/>
    <w:rsid w:val="00CA78F1"/>
    <w:rsid w:val="00CA7B48"/>
    <w:rsid w:val="00CA7E41"/>
    <w:rsid w:val="00CA7FCA"/>
    <w:rsid w:val="00CB0174"/>
    <w:rsid w:val="00CB03F4"/>
    <w:rsid w:val="00CB063F"/>
    <w:rsid w:val="00CB0930"/>
    <w:rsid w:val="00CB0D98"/>
    <w:rsid w:val="00CB0F10"/>
    <w:rsid w:val="00CB0FB2"/>
    <w:rsid w:val="00CB0FEF"/>
    <w:rsid w:val="00CB12E5"/>
    <w:rsid w:val="00CB1484"/>
    <w:rsid w:val="00CB14B2"/>
    <w:rsid w:val="00CB15F2"/>
    <w:rsid w:val="00CB1A44"/>
    <w:rsid w:val="00CB1C78"/>
    <w:rsid w:val="00CB1E5B"/>
    <w:rsid w:val="00CB2094"/>
    <w:rsid w:val="00CB219C"/>
    <w:rsid w:val="00CB24D7"/>
    <w:rsid w:val="00CB2590"/>
    <w:rsid w:val="00CB2602"/>
    <w:rsid w:val="00CB2644"/>
    <w:rsid w:val="00CB2659"/>
    <w:rsid w:val="00CB28F2"/>
    <w:rsid w:val="00CB2B02"/>
    <w:rsid w:val="00CB2DD0"/>
    <w:rsid w:val="00CB2ECA"/>
    <w:rsid w:val="00CB2F4C"/>
    <w:rsid w:val="00CB3474"/>
    <w:rsid w:val="00CB3506"/>
    <w:rsid w:val="00CB364E"/>
    <w:rsid w:val="00CB388A"/>
    <w:rsid w:val="00CB3C12"/>
    <w:rsid w:val="00CB3C65"/>
    <w:rsid w:val="00CB3E44"/>
    <w:rsid w:val="00CB3FB9"/>
    <w:rsid w:val="00CB4271"/>
    <w:rsid w:val="00CB42DD"/>
    <w:rsid w:val="00CB44F3"/>
    <w:rsid w:val="00CB463E"/>
    <w:rsid w:val="00CB47DD"/>
    <w:rsid w:val="00CB4B1B"/>
    <w:rsid w:val="00CB4C7B"/>
    <w:rsid w:val="00CB4FEB"/>
    <w:rsid w:val="00CB50C3"/>
    <w:rsid w:val="00CB50E1"/>
    <w:rsid w:val="00CB5189"/>
    <w:rsid w:val="00CB51C3"/>
    <w:rsid w:val="00CB5305"/>
    <w:rsid w:val="00CB532F"/>
    <w:rsid w:val="00CB533D"/>
    <w:rsid w:val="00CB589F"/>
    <w:rsid w:val="00CB58E7"/>
    <w:rsid w:val="00CB593A"/>
    <w:rsid w:val="00CB59CF"/>
    <w:rsid w:val="00CB5CD0"/>
    <w:rsid w:val="00CB5D8E"/>
    <w:rsid w:val="00CB649D"/>
    <w:rsid w:val="00CB6B56"/>
    <w:rsid w:val="00CB70F3"/>
    <w:rsid w:val="00CB75C8"/>
    <w:rsid w:val="00CB781B"/>
    <w:rsid w:val="00CB7A9E"/>
    <w:rsid w:val="00CB7CDD"/>
    <w:rsid w:val="00CB7F05"/>
    <w:rsid w:val="00CC00DE"/>
    <w:rsid w:val="00CC023B"/>
    <w:rsid w:val="00CC045F"/>
    <w:rsid w:val="00CC06F7"/>
    <w:rsid w:val="00CC0704"/>
    <w:rsid w:val="00CC0FC9"/>
    <w:rsid w:val="00CC12D8"/>
    <w:rsid w:val="00CC14D1"/>
    <w:rsid w:val="00CC1A9B"/>
    <w:rsid w:val="00CC1DA2"/>
    <w:rsid w:val="00CC1E15"/>
    <w:rsid w:val="00CC1F4F"/>
    <w:rsid w:val="00CC2143"/>
    <w:rsid w:val="00CC2294"/>
    <w:rsid w:val="00CC2304"/>
    <w:rsid w:val="00CC2611"/>
    <w:rsid w:val="00CC2743"/>
    <w:rsid w:val="00CC2940"/>
    <w:rsid w:val="00CC2949"/>
    <w:rsid w:val="00CC2D52"/>
    <w:rsid w:val="00CC2E15"/>
    <w:rsid w:val="00CC3104"/>
    <w:rsid w:val="00CC325C"/>
    <w:rsid w:val="00CC35E5"/>
    <w:rsid w:val="00CC3608"/>
    <w:rsid w:val="00CC385B"/>
    <w:rsid w:val="00CC38B5"/>
    <w:rsid w:val="00CC396B"/>
    <w:rsid w:val="00CC3984"/>
    <w:rsid w:val="00CC3BD5"/>
    <w:rsid w:val="00CC3EC4"/>
    <w:rsid w:val="00CC4236"/>
    <w:rsid w:val="00CC43B9"/>
    <w:rsid w:val="00CC478B"/>
    <w:rsid w:val="00CC49CF"/>
    <w:rsid w:val="00CC4B75"/>
    <w:rsid w:val="00CC4FCC"/>
    <w:rsid w:val="00CC5404"/>
    <w:rsid w:val="00CC58BE"/>
    <w:rsid w:val="00CC5937"/>
    <w:rsid w:val="00CC5CD9"/>
    <w:rsid w:val="00CC5F7B"/>
    <w:rsid w:val="00CC608D"/>
    <w:rsid w:val="00CC60A8"/>
    <w:rsid w:val="00CC67B3"/>
    <w:rsid w:val="00CC6871"/>
    <w:rsid w:val="00CC6BE4"/>
    <w:rsid w:val="00CC6C8F"/>
    <w:rsid w:val="00CC71D0"/>
    <w:rsid w:val="00CC74F0"/>
    <w:rsid w:val="00CC762D"/>
    <w:rsid w:val="00CC7CB7"/>
    <w:rsid w:val="00CC7DB6"/>
    <w:rsid w:val="00CC7EE2"/>
    <w:rsid w:val="00CC7F84"/>
    <w:rsid w:val="00CD00E0"/>
    <w:rsid w:val="00CD01FB"/>
    <w:rsid w:val="00CD0551"/>
    <w:rsid w:val="00CD093A"/>
    <w:rsid w:val="00CD095E"/>
    <w:rsid w:val="00CD096E"/>
    <w:rsid w:val="00CD0CDB"/>
    <w:rsid w:val="00CD0E6F"/>
    <w:rsid w:val="00CD1377"/>
    <w:rsid w:val="00CD1382"/>
    <w:rsid w:val="00CD1511"/>
    <w:rsid w:val="00CD1848"/>
    <w:rsid w:val="00CD1E9C"/>
    <w:rsid w:val="00CD1EF7"/>
    <w:rsid w:val="00CD1F97"/>
    <w:rsid w:val="00CD1F9E"/>
    <w:rsid w:val="00CD1FFE"/>
    <w:rsid w:val="00CD2088"/>
    <w:rsid w:val="00CD21DE"/>
    <w:rsid w:val="00CD24CC"/>
    <w:rsid w:val="00CD25AE"/>
    <w:rsid w:val="00CD26B3"/>
    <w:rsid w:val="00CD27B6"/>
    <w:rsid w:val="00CD282E"/>
    <w:rsid w:val="00CD2888"/>
    <w:rsid w:val="00CD2A6B"/>
    <w:rsid w:val="00CD2BF9"/>
    <w:rsid w:val="00CD2C7E"/>
    <w:rsid w:val="00CD3498"/>
    <w:rsid w:val="00CD39D4"/>
    <w:rsid w:val="00CD3AF2"/>
    <w:rsid w:val="00CD3D64"/>
    <w:rsid w:val="00CD3F77"/>
    <w:rsid w:val="00CD410B"/>
    <w:rsid w:val="00CD4211"/>
    <w:rsid w:val="00CD4699"/>
    <w:rsid w:val="00CD4813"/>
    <w:rsid w:val="00CD48D4"/>
    <w:rsid w:val="00CD5279"/>
    <w:rsid w:val="00CD53EB"/>
    <w:rsid w:val="00CD5C9A"/>
    <w:rsid w:val="00CD636C"/>
    <w:rsid w:val="00CD64D9"/>
    <w:rsid w:val="00CD655F"/>
    <w:rsid w:val="00CD6C24"/>
    <w:rsid w:val="00CD6D4B"/>
    <w:rsid w:val="00CD6F7E"/>
    <w:rsid w:val="00CD7006"/>
    <w:rsid w:val="00CD70FA"/>
    <w:rsid w:val="00CD7134"/>
    <w:rsid w:val="00CD74A8"/>
    <w:rsid w:val="00CD7575"/>
    <w:rsid w:val="00CD75F0"/>
    <w:rsid w:val="00CD76C2"/>
    <w:rsid w:val="00CD7772"/>
    <w:rsid w:val="00CD78D0"/>
    <w:rsid w:val="00CD7B93"/>
    <w:rsid w:val="00CE0008"/>
    <w:rsid w:val="00CE035B"/>
    <w:rsid w:val="00CE03F8"/>
    <w:rsid w:val="00CE0445"/>
    <w:rsid w:val="00CE049D"/>
    <w:rsid w:val="00CE05E2"/>
    <w:rsid w:val="00CE0645"/>
    <w:rsid w:val="00CE07BB"/>
    <w:rsid w:val="00CE09BC"/>
    <w:rsid w:val="00CE09CC"/>
    <w:rsid w:val="00CE0EB8"/>
    <w:rsid w:val="00CE0FCA"/>
    <w:rsid w:val="00CE10CD"/>
    <w:rsid w:val="00CE144A"/>
    <w:rsid w:val="00CE1609"/>
    <w:rsid w:val="00CE1649"/>
    <w:rsid w:val="00CE184F"/>
    <w:rsid w:val="00CE1A88"/>
    <w:rsid w:val="00CE1B42"/>
    <w:rsid w:val="00CE1C03"/>
    <w:rsid w:val="00CE1CDA"/>
    <w:rsid w:val="00CE1F63"/>
    <w:rsid w:val="00CE1F96"/>
    <w:rsid w:val="00CE20C4"/>
    <w:rsid w:val="00CE2306"/>
    <w:rsid w:val="00CE25D8"/>
    <w:rsid w:val="00CE2720"/>
    <w:rsid w:val="00CE27E5"/>
    <w:rsid w:val="00CE284E"/>
    <w:rsid w:val="00CE2CCF"/>
    <w:rsid w:val="00CE2D13"/>
    <w:rsid w:val="00CE2DF0"/>
    <w:rsid w:val="00CE2EA1"/>
    <w:rsid w:val="00CE3093"/>
    <w:rsid w:val="00CE3130"/>
    <w:rsid w:val="00CE3E79"/>
    <w:rsid w:val="00CE4296"/>
    <w:rsid w:val="00CE4523"/>
    <w:rsid w:val="00CE456B"/>
    <w:rsid w:val="00CE4A28"/>
    <w:rsid w:val="00CE4C10"/>
    <w:rsid w:val="00CE4C55"/>
    <w:rsid w:val="00CE5861"/>
    <w:rsid w:val="00CE598C"/>
    <w:rsid w:val="00CE5C72"/>
    <w:rsid w:val="00CE684F"/>
    <w:rsid w:val="00CE6853"/>
    <w:rsid w:val="00CE6964"/>
    <w:rsid w:val="00CE69FB"/>
    <w:rsid w:val="00CE6BCF"/>
    <w:rsid w:val="00CE6C9A"/>
    <w:rsid w:val="00CE6D3A"/>
    <w:rsid w:val="00CE6D95"/>
    <w:rsid w:val="00CE6EF7"/>
    <w:rsid w:val="00CE6F5B"/>
    <w:rsid w:val="00CE6FCC"/>
    <w:rsid w:val="00CE6FCD"/>
    <w:rsid w:val="00CE7356"/>
    <w:rsid w:val="00CE73D7"/>
    <w:rsid w:val="00CE754E"/>
    <w:rsid w:val="00CE77BA"/>
    <w:rsid w:val="00CE7989"/>
    <w:rsid w:val="00CE7CE5"/>
    <w:rsid w:val="00CF0113"/>
    <w:rsid w:val="00CF0405"/>
    <w:rsid w:val="00CF05ED"/>
    <w:rsid w:val="00CF0847"/>
    <w:rsid w:val="00CF0A0D"/>
    <w:rsid w:val="00CF0C4E"/>
    <w:rsid w:val="00CF0FCD"/>
    <w:rsid w:val="00CF117D"/>
    <w:rsid w:val="00CF1193"/>
    <w:rsid w:val="00CF133D"/>
    <w:rsid w:val="00CF18A0"/>
    <w:rsid w:val="00CF1A14"/>
    <w:rsid w:val="00CF1A7B"/>
    <w:rsid w:val="00CF1AD5"/>
    <w:rsid w:val="00CF1C3A"/>
    <w:rsid w:val="00CF1C43"/>
    <w:rsid w:val="00CF2482"/>
    <w:rsid w:val="00CF2C01"/>
    <w:rsid w:val="00CF2EAB"/>
    <w:rsid w:val="00CF31EF"/>
    <w:rsid w:val="00CF3387"/>
    <w:rsid w:val="00CF372A"/>
    <w:rsid w:val="00CF3773"/>
    <w:rsid w:val="00CF3A32"/>
    <w:rsid w:val="00CF40F8"/>
    <w:rsid w:val="00CF43EE"/>
    <w:rsid w:val="00CF4554"/>
    <w:rsid w:val="00CF455D"/>
    <w:rsid w:val="00CF5055"/>
    <w:rsid w:val="00CF5435"/>
    <w:rsid w:val="00CF5B80"/>
    <w:rsid w:val="00CF5D21"/>
    <w:rsid w:val="00CF5DE1"/>
    <w:rsid w:val="00CF5E69"/>
    <w:rsid w:val="00CF61C2"/>
    <w:rsid w:val="00CF6389"/>
    <w:rsid w:val="00CF6394"/>
    <w:rsid w:val="00CF7125"/>
    <w:rsid w:val="00CF729C"/>
    <w:rsid w:val="00CF7525"/>
    <w:rsid w:val="00CF7888"/>
    <w:rsid w:val="00CF7927"/>
    <w:rsid w:val="00CF79F5"/>
    <w:rsid w:val="00CF7A22"/>
    <w:rsid w:val="00CF7AC4"/>
    <w:rsid w:val="00CF7C0B"/>
    <w:rsid w:val="00CF7C2C"/>
    <w:rsid w:val="00CF7D90"/>
    <w:rsid w:val="00CF7EDD"/>
    <w:rsid w:val="00CF7FA8"/>
    <w:rsid w:val="00CF7FDD"/>
    <w:rsid w:val="00D0001E"/>
    <w:rsid w:val="00D00387"/>
    <w:rsid w:val="00D00C3E"/>
    <w:rsid w:val="00D00DC4"/>
    <w:rsid w:val="00D00FBF"/>
    <w:rsid w:val="00D01C51"/>
    <w:rsid w:val="00D01EE4"/>
    <w:rsid w:val="00D02110"/>
    <w:rsid w:val="00D02627"/>
    <w:rsid w:val="00D02964"/>
    <w:rsid w:val="00D029FE"/>
    <w:rsid w:val="00D02C40"/>
    <w:rsid w:val="00D02F59"/>
    <w:rsid w:val="00D03467"/>
    <w:rsid w:val="00D035F3"/>
    <w:rsid w:val="00D03760"/>
    <w:rsid w:val="00D038BC"/>
    <w:rsid w:val="00D03BFF"/>
    <w:rsid w:val="00D041F1"/>
    <w:rsid w:val="00D044DB"/>
    <w:rsid w:val="00D04843"/>
    <w:rsid w:val="00D048F6"/>
    <w:rsid w:val="00D04AB9"/>
    <w:rsid w:val="00D04D8D"/>
    <w:rsid w:val="00D04DEC"/>
    <w:rsid w:val="00D05064"/>
    <w:rsid w:val="00D051B8"/>
    <w:rsid w:val="00D05493"/>
    <w:rsid w:val="00D05658"/>
    <w:rsid w:val="00D0572E"/>
    <w:rsid w:val="00D058D6"/>
    <w:rsid w:val="00D05B05"/>
    <w:rsid w:val="00D05B47"/>
    <w:rsid w:val="00D0665A"/>
    <w:rsid w:val="00D07AF1"/>
    <w:rsid w:val="00D07C53"/>
    <w:rsid w:val="00D07DC9"/>
    <w:rsid w:val="00D07F6E"/>
    <w:rsid w:val="00D1016A"/>
    <w:rsid w:val="00D102CC"/>
    <w:rsid w:val="00D105CE"/>
    <w:rsid w:val="00D10939"/>
    <w:rsid w:val="00D10A26"/>
    <w:rsid w:val="00D10C51"/>
    <w:rsid w:val="00D10CF9"/>
    <w:rsid w:val="00D10E14"/>
    <w:rsid w:val="00D10FA4"/>
    <w:rsid w:val="00D1116C"/>
    <w:rsid w:val="00D11360"/>
    <w:rsid w:val="00D11554"/>
    <w:rsid w:val="00D1157F"/>
    <w:rsid w:val="00D1175F"/>
    <w:rsid w:val="00D119F3"/>
    <w:rsid w:val="00D11CB4"/>
    <w:rsid w:val="00D120C0"/>
    <w:rsid w:val="00D12334"/>
    <w:rsid w:val="00D123DE"/>
    <w:rsid w:val="00D1261D"/>
    <w:rsid w:val="00D12CB2"/>
    <w:rsid w:val="00D12F9D"/>
    <w:rsid w:val="00D12FB8"/>
    <w:rsid w:val="00D1312F"/>
    <w:rsid w:val="00D13834"/>
    <w:rsid w:val="00D13AB0"/>
    <w:rsid w:val="00D13C7D"/>
    <w:rsid w:val="00D13D43"/>
    <w:rsid w:val="00D13E83"/>
    <w:rsid w:val="00D13FBA"/>
    <w:rsid w:val="00D14034"/>
    <w:rsid w:val="00D1425E"/>
    <w:rsid w:val="00D142CA"/>
    <w:rsid w:val="00D14453"/>
    <w:rsid w:val="00D145E5"/>
    <w:rsid w:val="00D14663"/>
    <w:rsid w:val="00D14DF4"/>
    <w:rsid w:val="00D14EE9"/>
    <w:rsid w:val="00D14FA4"/>
    <w:rsid w:val="00D14FA6"/>
    <w:rsid w:val="00D1534A"/>
    <w:rsid w:val="00D15545"/>
    <w:rsid w:val="00D15588"/>
    <w:rsid w:val="00D157AB"/>
    <w:rsid w:val="00D16020"/>
    <w:rsid w:val="00D16030"/>
    <w:rsid w:val="00D16A42"/>
    <w:rsid w:val="00D16BF8"/>
    <w:rsid w:val="00D172BB"/>
    <w:rsid w:val="00D17799"/>
    <w:rsid w:val="00D17CE1"/>
    <w:rsid w:val="00D17F53"/>
    <w:rsid w:val="00D20B00"/>
    <w:rsid w:val="00D20C39"/>
    <w:rsid w:val="00D20C8C"/>
    <w:rsid w:val="00D20F5E"/>
    <w:rsid w:val="00D20FE8"/>
    <w:rsid w:val="00D210F7"/>
    <w:rsid w:val="00D2155C"/>
    <w:rsid w:val="00D216E1"/>
    <w:rsid w:val="00D21B7B"/>
    <w:rsid w:val="00D21EE8"/>
    <w:rsid w:val="00D22093"/>
    <w:rsid w:val="00D22247"/>
    <w:rsid w:val="00D22964"/>
    <w:rsid w:val="00D22B3E"/>
    <w:rsid w:val="00D22B47"/>
    <w:rsid w:val="00D22FEF"/>
    <w:rsid w:val="00D23021"/>
    <w:rsid w:val="00D23118"/>
    <w:rsid w:val="00D23134"/>
    <w:rsid w:val="00D2394E"/>
    <w:rsid w:val="00D239C1"/>
    <w:rsid w:val="00D23ADC"/>
    <w:rsid w:val="00D24B47"/>
    <w:rsid w:val="00D2510D"/>
    <w:rsid w:val="00D25B4D"/>
    <w:rsid w:val="00D25B65"/>
    <w:rsid w:val="00D266B7"/>
    <w:rsid w:val="00D2694C"/>
    <w:rsid w:val="00D26E7C"/>
    <w:rsid w:val="00D27090"/>
    <w:rsid w:val="00D27613"/>
    <w:rsid w:val="00D27631"/>
    <w:rsid w:val="00D276A3"/>
    <w:rsid w:val="00D276A6"/>
    <w:rsid w:val="00D276BF"/>
    <w:rsid w:val="00D27ADB"/>
    <w:rsid w:val="00D27B54"/>
    <w:rsid w:val="00D27EF2"/>
    <w:rsid w:val="00D30504"/>
    <w:rsid w:val="00D30780"/>
    <w:rsid w:val="00D309C4"/>
    <w:rsid w:val="00D30A66"/>
    <w:rsid w:val="00D30F40"/>
    <w:rsid w:val="00D311D0"/>
    <w:rsid w:val="00D31215"/>
    <w:rsid w:val="00D317B5"/>
    <w:rsid w:val="00D31AA1"/>
    <w:rsid w:val="00D31EA1"/>
    <w:rsid w:val="00D31EBB"/>
    <w:rsid w:val="00D31FF7"/>
    <w:rsid w:val="00D32001"/>
    <w:rsid w:val="00D3228C"/>
    <w:rsid w:val="00D32750"/>
    <w:rsid w:val="00D327C2"/>
    <w:rsid w:val="00D3288C"/>
    <w:rsid w:val="00D32DA3"/>
    <w:rsid w:val="00D331DF"/>
    <w:rsid w:val="00D33534"/>
    <w:rsid w:val="00D33AA3"/>
    <w:rsid w:val="00D33C2E"/>
    <w:rsid w:val="00D33D4A"/>
    <w:rsid w:val="00D34190"/>
    <w:rsid w:val="00D34A72"/>
    <w:rsid w:val="00D34CE1"/>
    <w:rsid w:val="00D34D73"/>
    <w:rsid w:val="00D351E4"/>
    <w:rsid w:val="00D353BB"/>
    <w:rsid w:val="00D354E6"/>
    <w:rsid w:val="00D356A4"/>
    <w:rsid w:val="00D357B5"/>
    <w:rsid w:val="00D3581A"/>
    <w:rsid w:val="00D358FA"/>
    <w:rsid w:val="00D35D10"/>
    <w:rsid w:val="00D35E10"/>
    <w:rsid w:val="00D35E39"/>
    <w:rsid w:val="00D35EB5"/>
    <w:rsid w:val="00D3619B"/>
    <w:rsid w:val="00D361C0"/>
    <w:rsid w:val="00D365A5"/>
    <w:rsid w:val="00D36B83"/>
    <w:rsid w:val="00D36FB0"/>
    <w:rsid w:val="00D3715A"/>
    <w:rsid w:val="00D37307"/>
    <w:rsid w:val="00D3750D"/>
    <w:rsid w:val="00D37596"/>
    <w:rsid w:val="00D37E7C"/>
    <w:rsid w:val="00D4075D"/>
    <w:rsid w:val="00D407A4"/>
    <w:rsid w:val="00D40849"/>
    <w:rsid w:val="00D40DDE"/>
    <w:rsid w:val="00D40E3B"/>
    <w:rsid w:val="00D410D7"/>
    <w:rsid w:val="00D41374"/>
    <w:rsid w:val="00D4180C"/>
    <w:rsid w:val="00D4194D"/>
    <w:rsid w:val="00D41A4C"/>
    <w:rsid w:val="00D41E3A"/>
    <w:rsid w:val="00D4209C"/>
    <w:rsid w:val="00D420D9"/>
    <w:rsid w:val="00D42352"/>
    <w:rsid w:val="00D42565"/>
    <w:rsid w:val="00D42AB7"/>
    <w:rsid w:val="00D42AF4"/>
    <w:rsid w:val="00D42DB1"/>
    <w:rsid w:val="00D43038"/>
    <w:rsid w:val="00D4303B"/>
    <w:rsid w:val="00D434F3"/>
    <w:rsid w:val="00D435B8"/>
    <w:rsid w:val="00D43A78"/>
    <w:rsid w:val="00D43D4C"/>
    <w:rsid w:val="00D43F4E"/>
    <w:rsid w:val="00D44129"/>
    <w:rsid w:val="00D4415A"/>
    <w:rsid w:val="00D450E4"/>
    <w:rsid w:val="00D45245"/>
    <w:rsid w:val="00D4582C"/>
    <w:rsid w:val="00D45F18"/>
    <w:rsid w:val="00D4626D"/>
    <w:rsid w:val="00D463AF"/>
    <w:rsid w:val="00D465B2"/>
    <w:rsid w:val="00D465E5"/>
    <w:rsid w:val="00D46E54"/>
    <w:rsid w:val="00D4714B"/>
    <w:rsid w:val="00D476B6"/>
    <w:rsid w:val="00D476E8"/>
    <w:rsid w:val="00D47ABC"/>
    <w:rsid w:val="00D47B3D"/>
    <w:rsid w:val="00D50112"/>
    <w:rsid w:val="00D503D9"/>
    <w:rsid w:val="00D505B7"/>
    <w:rsid w:val="00D509D6"/>
    <w:rsid w:val="00D50EBA"/>
    <w:rsid w:val="00D516B7"/>
    <w:rsid w:val="00D5196A"/>
    <w:rsid w:val="00D519A6"/>
    <w:rsid w:val="00D519FD"/>
    <w:rsid w:val="00D51FFA"/>
    <w:rsid w:val="00D52116"/>
    <w:rsid w:val="00D52714"/>
    <w:rsid w:val="00D529EA"/>
    <w:rsid w:val="00D52DA4"/>
    <w:rsid w:val="00D53524"/>
    <w:rsid w:val="00D53ACC"/>
    <w:rsid w:val="00D53DE7"/>
    <w:rsid w:val="00D5443A"/>
    <w:rsid w:val="00D546D3"/>
    <w:rsid w:val="00D549F1"/>
    <w:rsid w:val="00D54B3C"/>
    <w:rsid w:val="00D54B9F"/>
    <w:rsid w:val="00D54BF4"/>
    <w:rsid w:val="00D54C5B"/>
    <w:rsid w:val="00D54E12"/>
    <w:rsid w:val="00D54F49"/>
    <w:rsid w:val="00D55155"/>
    <w:rsid w:val="00D55413"/>
    <w:rsid w:val="00D5569F"/>
    <w:rsid w:val="00D55726"/>
    <w:rsid w:val="00D55750"/>
    <w:rsid w:val="00D55969"/>
    <w:rsid w:val="00D55D32"/>
    <w:rsid w:val="00D55D4B"/>
    <w:rsid w:val="00D55D8F"/>
    <w:rsid w:val="00D56155"/>
    <w:rsid w:val="00D5615F"/>
    <w:rsid w:val="00D56269"/>
    <w:rsid w:val="00D5641B"/>
    <w:rsid w:val="00D5648F"/>
    <w:rsid w:val="00D56542"/>
    <w:rsid w:val="00D5666E"/>
    <w:rsid w:val="00D56922"/>
    <w:rsid w:val="00D56960"/>
    <w:rsid w:val="00D56AD5"/>
    <w:rsid w:val="00D56E8B"/>
    <w:rsid w:val="00D572D9"/>
    <w:rsid w:val="00D57746"/>
    <w:rsid w:val="00D57BF0"/>
    <w:rsid w:val="00D57E6C"/>
    <w:rsid w:val="00D57F8F"/>
    <w:rsid w:val="00D57FD5"/>
    <w:rsid w:val="00D6000A"/>
    <w:rsid w:val="00D605DA"/>
    <w:rsid w:val="00D606DD"/>
    <w:rsid w:val="00D60810"/>
    <w:rsid w:val="00D60A0A"/>
    <w:rsid w:val="00D60DC1"/>
    <w:rsid w:val="00D61110"/>
    <w:rsid w:val="00D6125C"/>
    <w:rsid w:val="00D613E6"/>
    <w:rsid w:val="00D61489"/>
    <w:rsid w:val="00D61546"/>
    <w:rsid w:val="00D61932"/>
    <w:rsid w:val="00D61A51"/>
    <w:rsid w:val="00D61ACF"/>
    <w:rsid w:val="00D61D68"/>
    <w:rsid w:val="00D61DE8"/>
    <w:rsid w:val="00D621E9"/>
    <w:rsid w:val="00D62537"/>
    <w:rsid w:val="00D62948"/>
    <w:rsid w:val="00D629CF"/>
    <w:rsid w:val="00D62AB3"/>
    <w:rsid w:val="00D62ABE"/>
    <w:rsid w:val="00D62ACF"/>
    <w:rsid w:val="00D62B2D"/>
    <w:rsid w:val="00D630D7"/>
    <w:rsid w:val="00D632B9"/>
    <w:rsid w:val="00D63536"/>
    <w:rsid w:val="00D63554"/>
    <w:rsid w:val="00D635F9"/>
    <w:rsid w:val="00D63979"/>
    <w:rsid w:val="00D6397A"/>
    <w:rsid w:val="00D6397D"/>
    <w:rsid w:val="00D63BAB"/>
    <w:rsid w:val="00D63DD7"/>
    <w:rsid w:val="00D64183"/>
    <w:rsid w:val="00D643AA"/>
    <w:rsid w:val="00D646F2"/>
    <w:rsid w:val="00D64A61"/>
    <w:rsid w:val="00D64C47"/>
    <w:rsid w:val="00D64DAA"/>
    <w:rsid w:val="00D64F84"/>
    <w:rsid w:val="00D65334"/>
    <w:rsid w:val="00D65C79"/>
    <w:rsid w:val="00D65F2C"/>
    <w:rsid w:val="00D66280"/>
    <w:rsid w:val="00D667F8"/>
    <w:rsid w:val="00D66DFB"/>
    <w:rsid w:val="00D66FEB"/>
    <w:rsid w:val="00D67030"/>
    <w:rsid w:val="00D67059"/>
    <w:rsid w:val="00D67064"/>
    <w:rsid w:val="00D67310"/>
    <w:rsid w:val="00D674ED"/>
    <w:rsid w:val="00D679C0"/>
    <w:rsid w:val="00D67B48"/>
    <w:rsid w:val="00D67B79"/>
    <w:rsid w:val="00D7026E"/>
    <w:rsid w:val="00D70662"/>
    <w:rsid w:val="00D70735"/>
    <w:rsid w:val="00D70A0A"/>
    <w:rsid w:val="00D70B83"/>
    <w:rsid w:val="00D70CD0"/>
    <w:rsid w:val="00D71361"/>
    <w:rsid w:val="00D717AD"/>
    <w:rsid w:val="00D718C0"/>
    <w:rsid w:val="00D71A3D"/>
    <w:rsid w:val="00D71ED4"/>
    <w:rsid w:val="00D7217E"/>
    <w:rsid w:val="00D72336"/>
    <w:rsid w:val="00D723B7"/>
    <w:rsid w:val="00D72493"/>
    <w:rsid w:val="00D724D0"/>
    <w:rsid w:val="00D725FF"/>
    <w:rsid w:val="00D72BD0"/>
    <w:rsid w:val="00D72C12"/>
    <w:rsid w:val="00D72E82"/>
    <w:rsid w:val="00D7316C"/>
    <w:rsid w:val="00D73200"/>
    <w:rsid w:val="00D733F9"/>
    <w:rsid w:val="00D7345B"/>
    <w:rsid w:val="00D7363D"/>
    <w:rsid w:val="00D738EC"/>
    <w:rsid w:val="00D7396B"/>
    <w:rsid w:val="00D73C40"/>
    <w:rsid w:val="00D742DB"/>
    <w:rsid w:val="00D7457D"/>
    <w:rsid w:val="00D74664"/>
    <w:rsid w:val="00D74959"/>
    <w:rsid w:val="00D74B84"/>
    <w:rsid w:val="00D75759"/>
    <w:rsid w:val="00D75BF1"/>
    <w:rsid w:val="00D75F0C"/>
    <w:rsid w:val="00D762A3"/>
    <w:rsid w:val="00D762B7"/>
    <w:rsid w:val="00D76308"/>
    <w:rsid w:val="00D76389"/>
    <w:rsid w:val="00D76423"/>
    <w:rsid w:val="00D767EC"/>
    <w:rsid w:val="00D7682B"/>
    <w:rsid w:val="00D76AAF"/>
    <w:rsid w:val="00D76D51"/>
    <w:rsid w:val="00D76E87"/>
    <w:rsid w:val="00D770E2"/>
    <w:rsid w:val="00D77135"/>
    <w:rsid w:val="00D77415"/>
    <w:rsid w:val="00D8014D"/>
    <w:rsid w:val="00D80331"/>
    <w:rsid w:val="00D80376"/>
    <w:rsid w:val="00D807DF"/>
    <w:rsid w:val="00D80B15"/>
    <w:rsid w:val="00D80E0D"/>
    <w:rsid w:val="00D810DE"/>
    <w:rsid w:val="00D81438"/>
    <w:rsid w:val="00D81BC0"/>
    <w:rsid w:val="00D81D18"/>
    <w:rsid w:val="00D81DF6"/>
    <w:rsid w:val="00D81FBC"/>
    <w:rsid w:val="00D81FD4"/>
    <w:rsid w:val="00D821E5"/>
    <w:rsid w:val="00D8243F"/>
    <w:rsid w:val="00D82463"/>
    <w:rsid w:val="00D82804"/>
    <w:rsid w:val="00D82F61"/>
    <w:rsid w:val="00D8345A"/>
    <w:rsid w:val="00D837C9"/>
    <w:rsid w:val="00D83A74"/>
    <w:rsid w:val="00D83AD3"/>
    <w:rsid w:val="00D83D2C"/>
    <w:rsid w:val="00D83D3A"/>
    <w:rsid w:val="00D83DDB"/>
    <w:rsid w:val="00D841A1"/>
    <w:rsid w:val="00D8421E"/>
    <w:rsid w:val="00D84A18"/>
    <w:rsid w:val="00D84D53"/>
    <w:rsid w:val="00D84E09"/>
    <w:rsid w:val="00D85186"/>
    <w:rsid w:val="00D85196"/>
    <w:rsid w:val="00D853F9"/>
    <w:rsid w:val="00D85883"/>
    <w:rsid w:val="00D85A4E"/>
    <w:rsid w:val="00D85F55"/>
    <w:rsid w:val="00D86114"/>
    <w:rsid w:val="00D862CD"/>
    <w:rsid w:val="00D86E2B"/>
    <w:rsid w:val="00D8708C"/>
    <w:rsid w:val="00D87357"/>
    <w:rsid w:val="00D87484"/>
    <w:rsid w:val="00D902CC"/>
    <w:rsid w:val="00D902F7"/>
    <w:rsid w:val="00D90547"/>
    <w:rsid w:val="00D90B6C"/>
    <w:rsid w:val="00D90D39"/>
    <w:rsid w:val="00D90E3B"/>
    <w:rsid w:val="00D90FF4"/>
    <w:rsid w:val="00D9157D"/>
    <w:rsid w:val="00D91603"/>
    <w:rsid w:val="00D9199D"/>
    <w:rsid w:val="00D91E89"/>
    <w:rsid w:val="00D91FF5"/>
    <w:rsid w:val="00D92F6E"/>
    <w:rsid w:val="00D931BC"/>
    <w:rsid w:val="00D932AD"/>
    <w:rsid w:val="00D93AF9"/>
    <w:rsid w:val="00D93C50"/>
    <w:rsid w:val="00D94264"/>
    <w:rsid w:val="00D94A63"/>
    <w:rsid w:val="00D94F5E"/>
    <w:rsid w:val="00D9502D"/>
    <w:rsid w:val="00D95A5E"/>
    <w:rsid w:val="00D95A7E"/>
    <w:rsid w:val="00D95B24"/>
    <w:rsid w:val="00D95C36"/>
    <w:rsid w:val="00D95F5B"/>
    <w:rsid w:val="00D96118"/>
    <w:rsid w:val="00D96200"/>
    <w:rsid w:val="00D96277"/>
    <w:rsid w:val="00D9673C"/>
    <w:rsid w:val="00D96CB7"/>
    <w:rsid w:val="00D9741D"/>
    <w:rsid w:val="00D97479"/>
    <w:rsid w:val="00D97746"/>
    <w:rsid w:val="00D97809"/>
    <w:rsid w:val="00D97D8B"/>
    <w:rsid w:val="00D97DE8"/>
    <w:rsid w:val="00D97F45"/>
    <w:rsid w:val="00DA0441"/>
    <w:rsid w:val="00DA07DD"/>
    <w:rsid w:val="00DA0A05"/>
    <w:rsid w:val="00DA0A44"/>
    <w:rsid w:val="00DA0B96"/>
    <w:rsid w:val="00DA0EA0"/>
    <w:rsid w:val="00DA1256"/>
    <w:rsid w:val="00DA13C1"/>
    <w:rsid w:val="00DA1806"/>
    <w:rsid w:val="00DA1854"/>
    <w:rsid w:val="00DA1D93"/>
    <w:rsid w:val="00DA1F6B"/>
    <w:rsid w:val="00DA24FD"/>
    <w:rsid w:val="00DA2703"/>
    <w:rsid w:val="00DA2B2B"/>
    <w:rsid w:val="00DA30F2"/>
    <w:rsid w:val="00DA310F"/>
    <w:rsid w:val="00DA349B"/>
    <w:rsid w:val="00DA34BD"/>
    <w:rsid w:val="00DA3604"/>
    <w:rsid w:val="00DA36F3"/>
    <w:rsid w:val="00DA398C"/>
    <w:rsid w:val="00DA3CDB"/>
    <w:rsid w:val="00DA42EF"/>
    <w:rsid w:val="00DA4AF5"/>
    <w:rsid w:val="00DA4B7A"/>
    <w:rsid w:val="00DA4CA7"/>
    <w:rsid w:val="00DA4D4A"/>
    <w:rsid w:val="00DA4EBE"/>
    <w:rsid w:val="00DA5919"/>
    <w:rsid w:val="00DA5927"/>
    <w:rsid w:val="00DA59A3"/>
    <w:rsid w:val="00DA5E6C"/>
    <w:rsid w:val="00DA6224"/>
    <w:rsid w:val="00DA624E"/>
    <w:rsid w:val="00DA6259"/>
    <w:rsid w:val="00DA6352"/>
    <w:rsid w:val="00DA63E1"/>
    <w:rsid w:val="00DA6445"/>
    <w:rsid w:val="00DA6696"/>
    <w:rsid w:val="00DA68CE"/>
    <w:rsid w:val="00DA6E2C"/>
    <w:rsid w:val="00DA6EF9"/>
    <w:rsid w:val="00DA73D7"/>
    <w:rsid w:val="00DA7831"/>
    <w:rsid w:val="00DA7B1C"/>
    <w:rsid w:val="00DA7CF5"/>
    <w:rsid w:val="00DA7D0A"/>
    <w:rsid w:val="00DA7D57"/>
    <w:rsid w:val="00DA7E85"/>
    <w:rsid w:val="00DA7FBE"/>
    <w:rsid w:val="00DB0473"/>
    <w:rsid w:val="00DB0F90"/>
    <w:rsid w:val="00DB1551"/>
    <w:rsid w:val="00DB156B"/>
    <w:rsid w:val="00DB19FA"/>
    <w:rsid w:val="00DB1CC6"/>
    <w:rsid w:val="00DB1E48"/>
    <w:rsid w:val="00DB1FB5"/>
    <w:rsid w:val="00DB214D"/>
    <w:rsid w:val="00DB2555"/>
    <w:rsid w:val="00DB260F"/>
    <w:rsid w:val="00DB2654"/>
    <w:rsid w:val="00DB2987"/>
    <w:rsid w:val="00DB29BB"/>
    <w:rsid w:val="00DB29F2"/>
    <w:rsid w:val="00DB2E76"/>
    <w:rsid w:val="00DB3A6C"/>
    <w:rsid w:val="00DB3CC6"/>
    <w:rsid w:val="00DB3E61"/>
    <w:rsid w:val="00DB3F87"/>
    <w:rsid w:val="00DB411F"/>
    <w:rsid w:val="00DB431E"/>
    <w:rsid w:val="00DB434C"/>
    <w:rsid w:val="00DB4650"/>
    <w:rsid w:val="00DB4A34"/>
    <w:rsid w:val="00DB4AF1"/>
    <w:rsid w:val="00DB4D3D"/>
    <w:rsid w:val="00DB509A"/>
    <w:rsid w:val="00DB540C"/>
    <w:rsid w:val="00DB54C3"/>
    <w:rsid w:val="00DB5871"/>
    <w:rsid w:val="00DB5915"/>
    <w:rsid w:val="00DB5D25"/>
    <w:rsid w:val="00DB6818"/>
    <w:rsid w:val="00DB6C20"/>
    <w:rsid w:val="00DB6D31"/>
    <w:rsid w:val="00DB70C6"/>
    <w:rsid w:val="00DB73FC"/>
    <w:rsid w:val="00DB7548"/>
    <w:rsid w:val="00DB760A"/>
    <w:rsid w:val="00DB7624"/>
    <w:rsid w:val="00DB76DE"/>
    <w:rsid w:val="00DB7728"/>
    <w:rsid w:val="00DB7944"/>
    <w:rsid w:val="00DB79A0"/>
    <w:rsid w:val="00DB7F59"/>
    <w:rsid w:val="00DB7FCA"/>
    <w:rsid w:val="00DC0384"/>
    <w:rsid w:val="00DC0762"/>
    <w:rsid w:val="00DC07F3"/>
    <w:rsid w:val="00DC0870"/>
    <w:rsid w:val="00DC0AC9"/>
    <w:rsid w:val="00DC0B02"/>
    <w:rsid w:val="00DC117E"/>
    <w:rsid w:val="00DC1486"/>
    <w:rsid w:val="00DC14BF"/>
    <w:rsid w:val="00DC1642"/>
    <w:rsid w:val="00DC1703"/>
    <w:rsid w:val="00DC17F2"/>
    <w:rsid w:val="00DC1D28"/>
    <w:rsid w:val="00DC1D7B"/>
    <w:rsid w:val="00DC1EBD"/>
    <w:rsid w:val="00DC1FCA"/>
    <w:rsid w:val="00DC20DE"/>
    <w:rsid w:val="00DC2619"/>
    <w:rsid w:val="00DC2BE8"/>
    <w:rsid w:val="00DC3224"/>
    <w:rsid w:val="00DC32D9"/>
    <w:rsid w:val="00DC33BA"/>
    <w:rsid w:val="00DC370A"/>
    <w:rsid w:val="00DC3AAF"/>
    <w:rsid w:val="00DC40D6"/>
    <w:rsid w:val="00DC43AF"/>
    <w:rsid w:val="00DC44C8"/>
    <w:rsid w:val="00DC452C"/>
    <w:rsid w:val="00DC45EA"/>
    <w:rsid w:val="00DC47C9"/>
    <w:rsid w:val="00DC499E"/>
    <w:rsid w:val="00DC4AAF"/>
    <w:rsid w:val="00DC50B8"/>
    <w:rsid w:val="00DC5353"/>
    <w:rsid w:val="00DC53F5"/>
    <w:rsid w:val="00DC541A"/>
    <w:rsid w:val="00DC58D2"/>
    <w:rsid w:val="00DC5B0C"/>
    <w:rsid w:val="00DC5B4C"/>
    <w:rsid w:val="00DC5BD2"/>
    <w:rsid w:val="00DC5BD5"/>
    <w:rsid w:val="00DC5CB3"/>
    <w:rsid w:val="00DC5DAF"/>
    <w:rsid w:val="00DC5EA5"/>
    <w:rsid w:val="00DC60A3"/>
    <w:rsid w:val="00DC624B"/>
    <w:rsid w:val="00DC6386"/>
    <w:rsid w:val="00DC679A"/>
    <w:rsid w:val="00DC681B"/>
    <w:rsid w:val="00DC6AC5"/>
    <w:rsid w:val="00DC6AC6"/>
    <w:rsid w:val="00DC6D6D"/>
    <w:rsid w:val="00DC7126"/>
    <w:rsid w:val="00DC73B5"/>
    <w:rsid w:val="00DC7442"/>
    <w:rsid w:val="00DC7553"/>
    <w:rsid w:val="00DC77B6"/>
    <w:rsid w:val="00DC7BDA"/>
    <w:rsid w:val="00DC7C3B"/>
    <w:rsid w:val="00DC7CDB"/>
    <w:rsid w:val="00DD01F6"/>
    <w:rsid w:val="00DD0227"/>
    <w:rsid w:val="00DD0299"/>
    <w:rsid w:val="00DD06C7"/>
    <w:rsid w:val="00DD08E0"/>
    <w:rsid w:val="00DD0A41"/>
    <w:rsid w:val="00DD0D62"/>
    <w:rsid w:val="00DD11FE"/>
    <w:rsid w:val="00DD142C"/>
    <w:rsid w:val="00DD1690"/>
    <w:rsid w:val="00DD1E89"/>
    <w:rsid w:val="00DD2516"/>
    <w:rsid w:val="00DD26AD"/>
    <w:rsid w:val="00DD2761"/>
    <w:rsid w:val="00DD2829"/>
    <w:rsid w:val="00DD2C20"/>
    <w:rsid w:val="00DD2EFF"/>
    <w:rsid w:val="00DD313C"/>
    <w:rsid w:val="00DD32C7"/>
    <w:rsid w:val="00DD3568"/>
    <w:rsid w:val="00DD36F9"/>
    <w:rsid w:val="00DD3965"/>
    <w:rsid w:val="00DD3CF3"/>
    <w:rsid w:val="00DD4226"/>
    <w:rsid w:val="00DD47AB"/>
    <w:rsid w:val="00DD487F"/>
    <w:rsid w:val="00DD4A83"/>
    <w:rsid w:val="00DD4AF4"/>
    <w:rsid w:val="00DD4F39"/>
    <w:rsid w:val="00DD50B7"/>
    <w:rsid w:val="00DD51F9"/>
    <w:rsid w:val="00DD5344"/>
    <w:rsid w:val="00DD53C2"/>
    <w:rsid w:val="00DD5477"/>
    <w:rsid w:val="00DD58D0"/>
    <w:rsid w:val="00DD6029"/>
    <w:rsid w:val="00DD60A4"/>
    <w:rsid w:val="00DD641D"/>
    <w:rsid w:val="00DD66FD"/>
    <w:rsid w:val="00DD677A"/>
    <w:rsid w:val="00DD6788"/>
    <w:rsid w:val="00DD6B5E"/>
    <w:rsid w:val="00DD6BB7"/>
    <w:rsid w:val="00DD6EC8"/>
    <w:rsid w:val="00DD707E"/>
    <w:rsid w:val="00DD7686"/>
    <w:rsid w:val="00DD7715"/>
    <w:rsid w:val="00DD7C46"/>
    <w:rsid w:val="00DD7C4A"/>
    <w:rsid w:val="00DE00CB"/>
    <w:rsid w:val="00DE018B"/>
    <w:rsid w:val="00DE023D"/>
    <w:rsid w:val="00DE03A0"/>
    <w:rsid w:val="00DE04E3"/>
    <w:rsid w:val="00DE0889"/>
    <w:rsid w:val="00DE0A80"/>
    <w:rsid w:val="00DE0E79"/>
    <w:rsid w:val="00DE0ED3"/>
    <w:rsid w:val="00DE1256"/>
    <w:rsid w:val="00DE1642"/>
    <w:rsid w:val="00DE1705"/>
    <w:rsid w:val="00DE19A4"/>
    <w:rsid w:val="00DE1AE5"/>
    <w:rsid w:val="00DE1CAD"/>
    <w:rsid w:val="00DE1D39"/>
    <w:rsid w:val="00DE1D62"/>
    <w:rsid w:val="00DE21F0"/>
    <w:rsid w:val="00DE24D7"/>
    <w:rsid w:val="00DE27A2"/>
    <w:rsid w:val="00DE2853"/>
    <w:rsid w:val="00DE31CD"/>
    <w:rsid w:val="00DE3274"/>
    <w:rsid w:val="00DE3300"/>
    <w:rsid w:val="00DE3400"/>
    <w:rsid w:val="00DE3A5B"/>
    <w:rsid w:val="00DE3F1C"/>
    <w:rsid w:val="00DE473B"/>
    <w:rsid w:val="00DE4943"/>
    <w:rsid w:val="00DE49E7"/>
    <w:rsid w:val="00DE4B17"/>
    <w:rsid w:val="00DE4CC6"/>
    <w:rsid w:val="00DE562D"/>
    <w:rsid w:val="00DE563F"/>
    <w:rsid w:val="00DE5665"/>
    <w:rsid w:val="00DE576D"/>
    <w:rsid w:val="00DE57AD"/>
    <w:rsid w:val="00DE58E0"/>
    <w:rsid w:val="00DE605D"/>
    <w:rsid w:val="00DE6386"/>
    <w:rsid w:val="00DE652A"/>
    <w:rsid w:val="00DE671A"/>
    <w:rsid w:val="00DE6A76"/>
    <w:rsid w:val="00DE7269"/>
    <w:rsid w:val="00DE7778"/>
    <w:rsid w:val="00DE77D7"/>
    <w:rsid w:val="00DE781E"/>
    <w:rsid w:val="00DE7868"/>
    <w:rsid w:val="00DE7D1C"/>
    <w:rsid w:val="00DF0007"/>
    <w:rsid w:val="00DF0084"/>
    <w:rsid w:val="00DF03F6"/>
    <w:rsid w:val="00DF0436"/>
    <w:rsid w:val="00DF0585"/>
    <w:rsid w:val="00DF0833"/>
    <w:rsid w:val="00DF09F7"/>
    <w:rsid w:val="00DF0F75"/>
    <w:rsid w:val="00DF11BF"/>
    <w:rsid w:val="00DF1205"/>
    <w:rsid w:val="00DF1643"/>
    <w:rsid w:val="00DF1649"/>
    <w:rsid w:val="00DF181F"/>
    <w:rsid w:val="00DF1D94"/>
    <w:rsid w:val="00DF2084"/>
    <w:rsid w:val="00DF20F6"/>
    <w:rsid w:val="00DF25D7"/>
    <w:rsid w:val="00DF2704"/>
    <w:rsid w:val="00DF2A07"/>
    <w:rsid w:val="00DF2E25"/>
    <w:rsid w:val="00DF3492"/>
    <w:rsid w:val="00DF34AE"/>
    <w:rsid w:val="00DF34E0"/>
    <w:rsid w:val="00DF379B"/>
    <w:rsid w:val="00DF3874"/>
    <w:rsid w:val="00DF3913"/>
    <w:rsid w:val="00DF3AD1"/>
    <w:rsid w:val="00DF3AD7"/>
    <w:rsid w:val="00DF40E7"/>
    <w:rsid w:val="00DF41D1"/>
    <w:rsid w:val="00DF42B3"/>
    <w:rsid w:val="00DF43BC"/>
    <w:rsid w:val="00DF4508"/>
    <w:rsid w:val="00DF4702"/>
    <w:rsid w:val="00DF4713"/>
    <w:rsid w:val="00DF4AC1"/>
    <w:rsid w:val="00DF4EE7"/>
    <w:rsid w:val="00DF504B"/>
    <w:rsid w:val="00DF5189"/>
    <w:rsid w:val="00DF51D0"/>
    <w:rsid w:val="00DF58A7"/>
    <w:rsid w:val="00DF6277"/>
    <w:rsid w:val="00DF6475"/>
    <w:rsid w:val="00DF6507"/>
    <w:rsid w:val="00DF66C3"/>
    <w:rsid w:val="00DF6AE6"/>
    <w:rsid w:val="00DF6CD4"/>
    <w:rsid w:val="00DF6FD9"/>
    <w:rsid w:val="00DF701F"/>
    <w:rsid w:val="00DF7053"/>
    <w:rsid w:val="00DF7361"/>
    <w:rsid w:val="00DF7401"/>
    <w:rsid w:val="00DF7527"/>
    <w:rsid w:val="00DF7592"/>
    <w:rsid w:val="00DF75C5"/>
    <w:rsid w:val="00DF79BF"/>
    <w:rsid w:val="00DF7D1C"/>
    <w:rsid w:val="00DF7EB8"/>
    <w:rsid w:val="00E004F8"/>
    <w:rsid w:val="00E0063C"/>
    <w:rsid w:val="00E006C8"/>
    <w:rsid w:val="00E00A33"/>
    <w:rsid w:val="00E00E3F"/>
    <w:rsid w:val="00E00F22"/>
    <w:rsid w:val="00E01095"/>
    <w:rsid w:val="00E0135A"/>
    <w:rsid w:val="00E017D2"/>
    <w:rsid w:val="00E017D7"/>
    <w:rsid w:val="00E02156"/>
    <w:rsid w:val="00E025AC"/>
    <w:rsid w:val="00E02F65"/>
    <w:rsid w:val="00E030B4"/>
    <w:rsid w:val="00E030D1"/>
    <w:rsid w:val="00E032F1"/>
    <w:rsid w:val="00E034FC"/>
    <w:rsid w:val="00E03E2F"/>
    <w:rsid w:val="00E044CF"/>
    <w:rsid w:val="00E0454B"/>
    <w:rsid w:val="00E04560"/>
    <w:rsid w:val="00E0468C"/>
    <w:rsid w:val="00E047E3"/>
    <w:rsid w:val="00E04922"/>
    <w:rsid w:val="00E04CDB"/>
    <w:rsid w:val="00E04EB7"/>
    <w:rsid w:val="00E04ECF"/>
    <w:rsid w:val="00E0550F"/>
    <w:rsid w:val="00E058DF"/>
    <w:rsid w:val="00E05CB4"/>
    <w:rsid w:val="00E05D3D"/>
    <w:rsid w:val="00E05F67"/>
    <w:rsid w:val="00E060C5"/>
    <w:rsid w:val="00E06170"/>
    <w:rsid w:val="00E06222"/>
    <w:rsid w:val="00E06577"/>
    <w:rsid w:val="00E068BA"/>
    <w:rsid w:val="00E06A13"/>
    <w:rsid w:val="00E06B55"/>
    <w:rsid w:val="00E06E37"/>
    <w:rsid w:val="00E070CF"/>
    <w:rsid w:val="00E0729D"/>
    <w:rsid w:val="00E07346"/>
    <w:rsid w:val="00E07436"/>
    <w:rsid w:val="00E075D4"/>
    <w:rsid w:val="00E0798B"/>
    <w:rsid w:val="00E102D0"/>
    <w:rsid w:val="00E10633"/>
    <w:rsid w:val="00E10642"/>
    <w:rsid w:val="00E10799"/>
    <w:rsid w:val="00E107AA"/>
    <w:rsid w:val="00E10810"/>
    <w:rsid w:val="00E10DAE"/>
    <w:rsid w:val="00E10F1B"/>
    <w:rsid w:val="00E10FA8"/>
    <w:rsid w:val="00E11283"/>
    <w:rsid w:val="00E1134E"/>
    <w:rsid w:val="00E1142C"/>
    <w:rsid w:val="00E114F9"/>
    <w:rsid w:val="00E115EF"/>
    <w:rsid w:val="00E11601"/>
    <w:rsid w:val="00E11648"/>
    <w:rsid w:val="00E1176A"/>
    <w:rsid w:val="00E11917"/>
    <w:rsid w:val="00E1192C"/>
    <w:rsid w:val="00E119E4"/>
    <w:rsid w:val="00E11ABA"/>
    <w:rsid w:val="00E11DCC"/>
    <w:rsid w:val="00E11EC6"/>
    <w:rsid w:val="00E12243"/>
    <w:rsid w:val="00E12301"/>
    <w:rsid w:val="00E1237E"/>
    <w:rsid w:val="00E12640"/>
    <w:rsid w:val="00E1288F"/>
    <w:rsid w:val="00E12C60"/>
    <w:rsid w:val="00E12CD7"/>
    <w:rsid w:val="00E12EBE"/>
    <w:rsid w:val="00E131FA"/>
    <w:rsid w:val="00E136EF"/>
    <w:rsid w:val="00E13785"/>
    <w:rsid w:val="00E138F0"/>
    <w:rsid w:val="00E13C55"/>
    <w:rsid w:val="00E14062"/>
    <w:rsid w:val="00E1406F"/>
    <w:rsid w:val="00E1421A"/>
    <w:rsid w:val="00E143F2"/>
    <w:rsid w:val="00E143F6"/>
    <w:rsid w:val="00E14A08"/>
    <w:rsid w:val="00E14AE8"/>
    <w:rsid w:val="00E14E55"/>
    <w:rsid w:val="00E14EE4"/>
    <w:rsid w:val="00E14F5B"/>
    <w:rsid w:val="00E14FA5"/>
    <w:rsid w:val="00E15A6F"/>
    <w:rsid w:val="00E15F53"/>
    <w:rsid w:val="00E16477"/>
    <w:rsid w:val="00E16A60"/>
    <w:rsid w:val="00E16BF4"/>
    <w:rsid w:val="00E16C82"/>
    <w:rsid w:val="00E16C94"/>
    <w:rsid w:val="00E16DEB"/>
    <w:rsid w:val="00E1719F"/>
    <w:rsid w:val="00E1753A"/>
    <w:rsid w:val="00E177A8"/>
    <w:rsid w:val="00E17C73"/>
    <w:rsid w:val="00E17FB4"/>
    <w:rsid w:val="00E20AFE"/>
    <w:rsid w:val="00E20DA2"/>
    <w:rsid w:val="00E21282"/>
    <w:rsid w:val="00E2147F"/>
    <w:rsid w:val="00E214A7"/>
    <w:rsid w:val="00E215C2"/>
    <w:rsid w:val="00E21C8B"/>
    <w:rsid w:val="00E21CB0"/>
    <w:rsid w:val="00E21D39"/>
    <w:rsid w:val="00E21DA8"/>
    <w:rsid w:val="00E22406"/>
    <w:rsid w:val="00E2244B"/>
    <w:rsid w:val="00E22A78"/>
    <w:rsid w:val="00E23077"/>
    <w:rsid w:val="00E2310C"/>
    <w:rsid w:val="00E231D2"/>
    <w:rsid w:val="00E232C0"/>
    <w:rsid w:val="00E23362"/>
    <w:rsid w:val="00E2337E"/>
    <w:rsid w:val="00E23556"/>
    <w:rsid w:val="00E23B69"/>
    <w:rsid w:val="00E23BD1"/>
    <w:rsid w:val="00E23C83"/>
    <w:rsid w:val="00E23C8F"/>
    <w:rsid w:val="00E23F49"/>
    <w:rsid w:val="00E23F62"/>
    <w:rsid w:val="00E2408F"/>
    <w:rsid w:val="00E24162"/>
    <w:rsid w:val="00E242C8"/>
    <w:rsid w:val="00E2461B"/>
    <w:rsid w:val="00E2482B"/>
    <w:rsid w:val="00E24874"/>
    <w:rsid w:val="00E248C1"/>
    <w:rsid w:val="00E24B90"/>
    <w:rsid w:val="00E24CC1"/>
    <w:rsid w:val="00E24E93"/>
    <w:rsid w:val="00E24F11"/>
    <w:rsid w:val="00E253B3"/>
    <w:rsid w:val="00E25437"/>
    <w:rsid w:val="00E2589B"/>
    <w:rsid w:val="00E25BF2"/>
    <w:rsid w:val="00E261B1"/>
    <w:rsid w:val="00E2630A"/>
    <w:rsid w:val="00E266EA"/>
    <w:rsid w:val="00E26D03"/>
    <w:rsid w:val="00E26D54"/>
    <w:rsid w:val="00E26F59"/>
    <w:rsid w:val="00E270A4"/>
    <w:rsid w:val="00E27524"/>
    <w:rsid w:val="00E27674"/>
    <w:rsid w:val="00E30079"/>
    <w:rsid w:val="00E30157"/>
    <w:rsid w:val="00E3044D"/>
    <w:rsid w:val="00E30497"/>
    <w:rsid w:val="00E304EF"/>
    <w:rsid w:val="00E30886"/>
    <w:rsid w:val="00E30B07"/>
    <w:rsid w:val="00E30C0B"/>
    <w:rsid w:val="00E30CF8"/>
    <w:rsid w:val="00E30D58"/>
    <w:rsid w:val="00E31028"/>
    <w:rsid w:val="00E31726"/>
    <w:rsid w:val="00E31CE1"/>
    <w:rsid w:val="00E31D4E"/>
    <w:rsid w:val="00E31DFC"/>
    <w:rsid w:val="00E321C8"/>
    <w:rsid w:val="00E3220B"/>
    <w:rsid w:val="00E322FA"/>
    <w:rsid w:val="00E3232C"/>
    <w:rsid w:val="00E32381"/>
    <w:rsid w:val="00E324C0"/>
    <w:rsid w:val="00E32890"/>
    <w:rsid w:val="00E328FA"/>
    <w:rsid w:val="00E32F60"/>
    <w:rsid w:val="00E330F8"/>
    <w:rsid w:val="00E331A1"/>
    <w:rsid w:val="00E3329B"/>
    <w:rsid w:val="00E33365"/>
    <w:rsid w:val="00E3363F"/>
    <w:rsid w:val="00E33835"/>
    <w:rsid w:val="00E3383F"/>
    <w:rsid w:val="00E33853"/>
    <w:rsid w:val="00E33E41"/>
    <w:rsid w:val="00E33EBF"/>
    <w:rsid w:val="00E341F2"/>
    <w:rsid w:val="00E346F3"/>
    <w:rsid w:val="00E34858"/>
    <w:rsid w:val="00E34B8C"/>
    <w:rsid w:val="00E34C9A"/>
    <w:rsid w:val="00E350DA"/>
    <w:rsid w:val="00E351D7"/>
    <w:rsid w:val="00E3527A"/>
    <w:rsid w:val="00E35316"/>
    <w:rsid w:val="00E353A4"/>
    <w:rsid w:val="00E35404"/>
    <w:rsid w:val="00E35439"/>
    <w:rsid w:val="00E35858"/>
    <w:rsid w:val="00E359AD"/>
    <w:rsid w:val="00E35DA8"/>
    <w:rsid w:val="00E35EB3"/>
    <w:rsid w:val="00E36093"/>
    <w:rsid w:val="00E363CC"/>
    <w:rsid w:val="00E365B9"/>
    <w:rsid w:val="00E36A72"/>
    <w:rsid w:val="00E36C35"/>
    <w:rsid w:val="00E36D9F"/>
    <w:rsid w:val="00E36F30"/>
    <w:rsid w:val="00E37095"/>
    <w:rsid w:val="00E377AE"/>
    <w:rsid w:val="00E378CE"/>
    <w:rsid w:val="00E37E36"/>
    <w:rsid w:val="00E37E4D"/>
    <w:rsid w:val="00E40095"/>
    <w:rsid w:val="00E401FC"/>
    <w:rsid w:val="00E406B6"/>
    <w:rsid w:val="00E40B77"/>
    <w:rsid w:val="00E40CAB"/>
    <w:rsid w:val="00E40E00"/>
    <w:rsid w:val="00E40E44"/>
    <w:rsid w:val="00E40F2C"/>
    <w:rsid w:val="00E416E0"/>
    <w:rsid w:val="00E4177E"/>
    <w:rsid w:val="00E41833"/>
    <w:rsid w:val="00E41AC9"/>
    <w:rsid w:val="00E41D3C"/>
    <w:rsid w:val="00E42033"/>
    <w:rsid w:val="00E42055"/>
    <w:rsid w:val="00E425A8"/>
    <w:rsid w:val="00E427EC"/>
    <w:rsid w:val="00E42B83"/>
    <w:rsid w:val="00E431B9"/>
    <w:rsid w:val="00E4328B"/>
    <w:rsid w:val="00E43310"/>
    <w:rsid w:val="00E433EF"/>
    <w:rsid w:val="00E43410"/>
    <w:rsid w:val="00E43559"/>
    <w:rsid w:val="00E43588"/>
    <w:rsid w:val="00E43714"/>
    <w:rsid w:val="00E437B7"/>
    <w:rsid w:val="00E43C6D"/>
    <w:rsid w:val="00E43D5F"/>
    <w:rsid w:val="00E43F8D"/>
    <w:rsid w:val="00E440E8"/>
    <w:rsid w:val="00E4467D"/>
    <w:rsid w:val="00E448DD"/>
    <w:rsid w:val="00E44BA9"/>
    <w:rsid w:val="00E44C88"/>
    <w:rsid w:val="00E44D8A"/>
    <w:rsid w:val="00E44FAA"/>
    <w:rsid w:val="00E4519C"/>
    <w:rsid w:val="00E4546E"/>
    <w:rsid w:val="00E45A2C"/>
    <w:rsid w:val="00E45F57"/>
    <w:rsid w:val="00E467DC"/>
    <w:rsid w:val="00E46A7E"/>
    <w:rsid w:val="00E46DD9"/>
    <w:rsid w:val="00E4754C"/>
    <w:rsid w:val="00E47585"/>
    <w:rsid w:val="00E475BF"/>
    <w:rsid w:val="00E47C56"/>
    <w:rsid w:val="00E50596"/>
    <w:rsid w:val="00E505DE"/>
    <w:rsid w:val="00E5067C"/>
    <w:rsid w:val="00E509CA"/>
    <w:rsid w:val="00E50B79"/>
    <w:rsid w:val="00E50DCA"/>
    <w:rsid w:val="00E50EB0"/>
    <w:rsid w:val="00E50F21"/>
    <w:rsid w:val="00E510FF"/>
    <w:rsid w:val="00E51297"/>
    <w:rsid w:val="00E512FB"/>
    <w:rsid w:val="00E51331"/>
    <w:rsid w:val="00E513CB"/>
    <w:rsid w:val="00E5160B"/>
    <w:rsid w:val="00E519D6"/>
    <w:rsid w:val="00E51A97"/>
    <w:rsid w:val="00E51BCF"/>
    <w:rsid w:val="00E51F6D"/>
    <w:rsid w:val="00E52228"/>
    <w:rsid w:val="00E5274D"/>
    <w:rsid w:val="00E5287E"/>
    <w:rsid w:val="00E529FD"/>
    <w:rsid w:val="00E52A9D"/>
    <w:rsid w:val="00E52AC9"/>
    <w:rsid w:val="00E53072"/>
    <w:rsid w:val="00E53118"/>
    <w:rsid w:val="00E53119"/>
    <w:rsid w:val="00E535CA"/>
    <w:rsid w:val="00E53859"/>
    <w:rsid w:val="00E538CE"/>
    <w:rsid w:val="00E53934"/>
    <w:rsid w:val="00E53A4A"/>
    <w:rsid w:val="00E53CD3"/>
    <w:rsid w:val="00E53F43"/>
    <w:rsid w:val="00E5448C"/>
    <w:rsid w:val="00E544DA"/>
    <w:rsid w:val="00E54692"/>
    <w:rsid w:val="00E548A3"/>
    <w:rsid w:val="00E54965"/>
    <w:rsid w:val="00E5497F"/>
    <w:rsid w:val="00E54DAE"/>
    <w:rsid w:val="00E54F31"/>
    <w:rsid w:val="00E55016"/>
    <w:rsid w:val="00E55231"/>
    <w:rsid w:val="00E55291"/>
    <w:rsid w:val="00E55845"/>
    <w:rsid w:val="00E55873"/>
    <w:rsid w:val="00E55C83"/>
    <w:rsid w:val="00E55DB4"/>
    <w:rsid w:val="00E55DC3"/>
    <w:rsid w:val="00E55E0A"/>
    <w:rsid w:val="00E55E9F"/>
    <w:rsid w:val="00E5665C"/>
    <w:rsid w:val="00E56913"/>
    <w:rsid w:val="00E56B05"/>
    <w:rsid w:val="00E56CDC"/>
    <w:rsid w:val="00E573BF"/>
    <w:rsid w:val="00E57421"/>
    <w:rsid w:val="00E574C9"/>
    <w:rsid w:val="00E575B1"/>
    <w:rsid w:val="00E57A77"/>
    <w:rsid w:val="00E60AB9"/>
    <w:rsid w:val="00E610B0"/>
    <w:rsid w:val="00E6154A"/>
    <w:rsid w:val="00E615FE"/>
    <w:rsid w:val="00E61615"/>
    <w:rsid w:val="00E619EC"/>
    <w:rsid w:val="00E61E30"/>
    <w:rsid w:val="00E61EF3"/>
    <w:rsid w:val="00E621EC"/>
    <w:rsid w:val="00E6378E"/>
    <w:rsid w:val="00E63AC1"/>
    <w:rsid w:val="00E63B51"/>
    <w:rsid w:val="00E63C21"/>
    <w:rsid w:val="00E63D81"/>
    <w:rsid w:val="00E63DC9"/>
    <w:rsid w:val="00E63FAB"/>
    <w:rsid w:val="00E6400A"/>
    <w:rsid w:val="00E64265"/>
    <w:rsid w:val="00E644A5"/>
    <w:rsid w:val="00E64957"/>
    <w:rsid w:val="00E6498B"/>
    <w:rsid w:val="00E64C78"/>
    <w:rsid w:val="00E65192"/>
    <w:rsid w:val="00E65541"/>
    <w:rsid w:val="00E65572"/>
    <w:rsid w:val="00E65906"/>
    <w:rsid w:val="00E65C4F"/>
    <w:rsid w:val="00E65EB6"/>
    <w:rsid w:val="00E66610"/>
    <w:rsid w:val="00E6695B"/>
    <w:rsid w:val="00E66960"/>
    <w:rsid w:val="00E670C4"/>
    <w:rsid w:val="00E67421"/>
    <w:rsid w:val="00E6748C"/>
    <w:rsid w:val="00E67493"/>
    <w:rsid w:val="00E67687"/>
    <w:rsid w:val="00E67A29"/>
    <w:rsid w:val="00E70313"/>
    <w:rsid w:val="00E704E0"/>
    <w:rsid w:val="00E70554"/>
    <w:rsid w:val="00E70939"/>
    <w:rsid w:val="00E709C6"/>
    <w:rsid w:val="00E70CC1"/>
    <w:rsid w:val="00E70F8E"/>
    <w:rsid w:val="00E71196"/>
    <w:rsid w:val="00E717C8"/>
    <w:rsid w:val="00E71A56"/>
    <w:rsid w:val="00E71BF6"/>
    <w:rsid w:val="00E71C20"/>
    <w:rsid w:val="00E71D0B"/>
    <w:rsid w:val="00E71D73"/>
    <w:rsid w:val="00E71F4C"/>
    <w:rsid w:val="00E72156"/>
    <w:rsid w:val="00E722C2"/>
    <w:rsid w:val="00E7267B"/>
    <w:rsid w:val="00E728AA"/>
    <w:rsid w:val="00E728F0"/>
    <w:rsid w:val="00E72EB0"/>
    <w:rsid w:val="00E72F18"/>
    <w:rsid w:val="00E73122"/>
    <w:rsid w:val="00E73699"/>
    <w:rsid w:val="00E73CB1"/>
    <w:rsid w:val="00E73D1D"/>
    <w:rsid w:val="00E73D7B"/>
    <w:rsid w:val="00E73F1F"/>
    <w:rsid w:val="00E74006"/>
    <w:rsid w:val="00E7427B"/>
    <w:rsid w:val="00E74315"/>
    <w:rsid w:val="00E74967"/>
    <w:rsid w:val="00E749E8"/>
    <w:rsid w:val="00E74BC6"/>
    <w:rsid w:val="00E75035"/>
    <w:rsid w:val="00E75050"/>
    <w:rsid w:val="00E751AD"/>
    <w:rsid w:val="00E75830"/>
    <w:rsid w:val="00E75974"/>
    <w:rsid w:val="00E75AEA"/>
    <w:rsid w:val="00E75BA5"/>
    <w:rsid w:val="00E75DD2"/>
    <w:rsid w:val="00E75EF4"/>
    <w:rsid w:val="00E75EFD"/>
    <w:rsid w:val="00E75F6F"/>
    <w:rsid w:val="00E7624D"/>
    <w:rsid w:val="00E76B42"/>
    <w:rsid w:val="00E76E2C"/>
    <w:rsid w:val="00E77071"/>
    <w:rsid w:val="00E77931"/>
    <w:rsid w:val="00E779E7"/>
    <w:rsid w:val="00E77CAC"/>
    <w:rsid w:val="00E8020C"/>
    <w:rsid w:val="00E80381"/>
    <w:rsid w:val="00E80B8A"/>
    <w:rsid w:val="00E80BFA"/>
    <w:rsid w:val="00E80C3E"/>
    <w:rsid w:val="00E80E32"/>
    <w:rsid w:val="00E80F34"/>
    <w:rsid w:val="00E81033"/>
    <w:rsid w:val="00E8107E"/>
    <w:rsid w:val="00E811E0"/>
    <w:rsid w:val="00E81872"/>
    <w:rsid w:val="00E818EA"/>
    <w:rsid w:val="00E81D09"/>
    <w:rsid w:val="00E81DA9"/>
    <w:rsid w:val="00E81E33"/>
    <w:rsid w:val="00E81F1F"/>
    <w:rsid w:val="00E81FB8"/>
    <w:rsid w:val="00E820FD"/>
    <w:rsid w:val="00E82219"/>
    <w:rsid w:val="00E8286F"/>
    <w:rsid w:val="00E8298A"/>
    <w:rsid w:val="00E829E0"/>
    <w:rsid w:val="00E829FF"/>
    <w:rsid w:val="00E82BB0"/>
    <w:rsid w:val="00E82FF0"/>
    <w:rsid w:val="00E833A7"/>
    <w:rsid w:val="00E83555"/>
    <w:rsid w:val="00E837ED"/>
    <w:rsid w:val="00E83966"/>
    <w:rsid w:val="00E839DB"/>
    <w:rsid w:val="00E83A79"/>
    <w:rsid w:val="00E83AD0"/>
    <w:rsid w:val="00E83BF4"/>
    <w:rsid w:val="00E83EA7"/>
    <w:rsid w:val="00E84C45"/>
    <w:rsid w:val="00E84DE4"/>
    <w:rsid w:val="00E84DED"/>
    <w:rsid w:val="00E85284"/>
    <w:rsid w:val="00E857EC"/>
    <w:rsid w:val="00E859BE"/>
    <w:rsid w:val="00E85B2B"/>
    <w:rsid w:val="00E85B42"/>
    <w:rsid w:val="00E85C8E"/>
    <w:rsid w:val="00E85CBB"/>
    <w:rsid w:val="00E85E18"/>
    <w:rsid w:val="00E85FA1"/>
    <w:rsid w:val="00E86399"/>
    <w:rsid w:val="00E863F6"/>
    <w:rsid w:val="00E864E5"/>
    <w:rsid w:val="00E86A2D"/>
    <w:rsid w:val="00E86B9C"/>
    <w:rsid w:val="00E86D5C"/>
    <w:rsid w:val="00E86EC8"/>
    <w:rsid w:val="00E87075"/>
    <w:rsid w:val="00E8710B"/>
    <w:rsid w:val="00E872B3"/>
    <w:rsid w:val="00E873EF"/>
    <w:rsid w:val="00E874D7"/>
    <w:rsid w:val="00E87657"/>
    <w:rsid w:val="00E876F7"/>
    <w:rsid w:val="00E87F54"/>
    <w:rsid w:val="00E904D6"/>
    <w:rsid w:val="00E90E60"/>
    <w:rsid w:val="00E90EB3"/>
    <w:rsid w:val="00E90FA9"/>
    <w:rsid w:val="00E910AB"/>
    <w:rsid w:val="00E91112"/>
    <w:rsid w:val="00E91799"/>
    <w:rsid w:val="00E9190B"/>
    <w:rsid w:val="00E91D4E"/>
    <w:rsid w:val="00E91E93"/>
    <w:rsid w:val="00E9203D"/>
    <w:rsid w:val="00E920EF"/>
    <w:rsid w:val="00E92205"/>
    <w:rsid w:val="00E92546"/>
    <w:rsid w:val="00E9264F"/>
    <w:rsid w:val="00E928CB"/>
    <w:rsid w:val="00E92C95"/>
    <w:rsid w:val="00E92D2E"/>
    <w:rsid w:val="00E935B1"/>
    <w:rsid w:val="00E937CC"/>
    <w:rsid w:val="00E93947"/>
    <w:rsid w:val="00E93A46"/>
    <w:rsid w:val="00E93D1E"/>
    <w:rsid w:val="00E93F3A"/>
    <w:rsid w:val="00E94132"/>
    <w:rsid w:val="00E94283"/>
    <w:rsid w:val="00E94726"/>
    <w:rsid w:val="00E9482D"/>
    <w:rsid w:val="00E949D1"/>
    <w:rsid w:val="00E94B5B"/>
    <w:rsid w:val="00E95356"/>
    <w:rsid w:val="00E9545C"/>
    <w:rsid w:val="00E957E8"/>
    <w:rsid w:val="00E958B2"/>
    <w:rsid w:val="00E95B56"/>
    <w:rsid w:val="00E95B79"/>
    <w:rsid w:val="00E95DB7"/>
    <w:rsid w:val="00E95E21"/>
    <w:rsid w:val="00E9675E"/>
    <w:rsid w:val="00E96897"/>
    <w:rsid w:val="00E96CCB"/>
    <w:rsid w:val="00E96CD8"/>
    <w:rsid w:val="00E96F6E"/>
    <w:rsid w:val="00E970D3"/>
    <w:rsid w:val="00E97B29"/>
    <w:rsid w:val="00EA02C1"/>
    <w:rsid w:val="00EA03B2"/>
    <w:rsid w:val="00EA0B78"/>
    <w:rsid w:val="00EA0E5E"/>
    <w:rsid w:val="00EA0E79"/>
    <w:rsid w:val="00EA0F29"/>
    <w:rsid w:val="00EA1261"/>
    <w:rsid w:val="00EA1262"/>
    <w:rsid w:val="00EA1467"/>
    <w:rsid w:val="00EA190A"/>
    <w:rsid w:val="00EA1A70"/>
    <w:rsid w:val="00EA1AFD"/>
    <w:rsid w:val="00EA1BA6"/>
    <w:rsid w:val="00EA1DAF"/>
    <w:rsid w:val="00EA202C"/>
    <w:rsid w:val="00EA240A"/>
    <w:rsid w:val="00EA2753"/>
    <w:rsid w:val="00EA2790"/>
    <w:rsid w:val="00EA2A6B"/>
    <w:rsid w:val="00EA2B52"/>
    <w:rsid w:val="00EA2F60"/>
    <w:rsid w:val="00EA328C"/>
    <w:rsid w:val="00EA34A3"/>
    <w:rsid w:val="00EA3582"/>
    <w:rsid w:val="00EA3623"/>
    <w:rsid w:val="00EA3B29"/>
    <w:rsid w:val="00EA3CE6"/>
    <w:rsid w:val="00EA3D22"/>
    <w:rsid w:val="00EA3EB6"/>
    <w:rsid w:val="00EA3F8B"/>
    <w:rsid w:val="00EA4792"/>
    <w:rsid w:val="00EA4796"/>
    <w:rsid w:val="00EA47A6"/>
    <w:rsid w:val="00EA4851"/>
    <w:rsid w:val="00EA4974"/>
    <w:rsid w:val="00EA4B3B"/>
    <w:rsid w:val="00EA4B4F"/>
    <w:rsid w:val="00EA4D8C"/>
    <w:rsid w:val="00EA51B8"/>
    <w:rsid w:val="00EA56B3"/>
    <w:rsid w:val="00EA56B7"/>
    <w:rsid w:val="00EA59BF"/>
    <w:rsid w:val="00EA5AC8"/>
    <w:rsid w:val="00EA5C24"/>
    <w:rsid w:val="00EA5C75"/>
    <w:rsid w:val="00EA5F99"/>
    <w:rsid w:val="00EA613D"/>
    <w:rsid w:val="00EA64A8"/>
    <w:rsid w:val="00EA6908"/>
    <w:rsid w:val="00EA693D"/>
    <w:rsid w:val="00EA6B01"/>
    <w:rsid w:val="00EA6EC1"/>
    <w:rsid w:val="00EA72B4"/>
    <w:rsid w:val="00EA7711"/>
    <w:rsid w:val="00EA7815"/>
    <w:rsid w:val="00EB0200"/>
    <w:rsid w:val="00EB0374"/>
    <w:rsid w:val="00EB037C"/>
    <w:rsid w:val="00EB0756"/>
    <w:rsid w:val="00EB0ACC"/>
    <w:rsid w:val="00EB0D34"/>
    <w:rsid w:val="00EB0E8D"/>
    <w:rsid w:val="00EB16AD"/>
    <w:rsid w:val="00EB1988"/>
    <w:rsid w:val="00EB1B93"/>
    <w:rsid w:val="00EB1D74"/>
    <w:rsid w:val="00EB1DD4"/>
    <w:rsid w:val="00EB285F"/>
    <w:rsid w:val="00EB2B7A"/>
    <w:rsid w:val="00EB2D0F"/>
    <w:rsid w:val="00EB2D8D"/>
    <w:rsid w:val="00EB2DAA"/>
    <w:rsid w:val="00EB35B4"/>
    <w:rsid w:val="00EB364B"/>
    <w:rsid w:val="00EB365F"/>
    <w:rsid w:val="00EB3689"/>
    <w:rsid w:val="00EB3855"/>
    <w:rsid w:val="00EB3928"/>
    <w:rsid w:val="00EB3C10"/>
    <w:rsid w:val="00EB3EDF"/>
    <w:rsid w:val="00EB3F33"/>
    <w:rsid w:val="00EB40DD"/>
    <w:rsid w:val="00EB427A"/>
    <w:rsid w:val="00EB4849"/>
    <w:rsid w:val="00EB49F5"/>
    <w:rsid w:val="00EB4C33"/>
    <w:rsid w:val="00EB4F28"/>
    <w:rsid w:val="00EB5022"/>
    <w:rsid w:val="00EB502C"/>
    <w:rsid w:val="00EB5040"/>
    <w:rsid w:val="00EB5A93"/>
    <w:rsid w:val="00EB5BE8"/>
    <w:rsid w:val="00EB5C9D"/>
    <w:rsid w:val="00EB5D16"/>
    <w:rsid w:val="00EB5DC7"/>
    <w:rsid w:val="00EB636A"/>
    <w:rsid w:val="00EB63E5"/>
    <w:rsid w:val="00EB646E"/>
    <w:rsid w:val="00EB6496"/>
    <w:rsid w:val="00EB65EF"/>
    <w:rsid w:val="00EB66CA"/>
    <w:rsid w:val="00EB6759"/>
    <w:rsid w:val="00EB6954"/>
    <w:rsid w:val="00EB6BBF"/>
    <w:rsid w:val="00EB6C44"/>
    <w:rsid w:val="00EB6C83"/>
    <w:rsid w:val="00EB6FF2"/>
    <w:rsid w:val="00EB7167"/>
    <w:rsid w:val="00EB75C4"/>
    <w:rsid w:val="00EB79CA"/>
    <w:rsid w:val="00EB7BE2"/>
    <w:rsid w:val="00EC00FC"/>
    <w:rsid w:val="00EC0582"/>
    <w:rsid w:val="00EC0D93"/>
    <w:rsid w:val="00EC0E3F"/>
    <w:rsid w:val="00EC0F37"/>
    <w:rsid w:val="00EC1020"/>
    <w:rsid w:val="00EC1117"/>
    <w:rsid w:val="00EC155A"/>
    <w:rsid w:val="00EC18A3"/>
    <w:rsid w:val="00EC1FBC"/>
    <w:rsid w:val="00EC26FD"/>
    <w:rsid w:val="00EC2B77"/>
    <w:rsid w:val="00EC2CC6"/>
    <w:rsid w:val="00EC2E48"/>
    <w:rsid w:val="00EC2F4F"/>
    <w:rsid w:val="00EC3025"/>
    <w:rsid w:val="00EC3068"/>
    <w:rsid w:val="00EC32A7"/>
    <w:rsid w:val="00EC34DB"/>
    <w:rsid w:val="00EC3591"/>
    <w:rsid w:val="00EC38E6"/>
    <w:rsid w:val="00EC3A46"/>
    <w:rsid w:val="00EC3B15"/>
    <w:rsid w:val="00EC3E41"/>
    <w:rsid w:val="00EC3EA2"/>
    <w:rsid w:val="00EC4454"/>
    <w:rsid w:val="00EC4560"/>
    <w:rsid w:val="00EC49EF"/>
    <w:rsid w:val="00EC52A4"/>
    <w:rsid w:val="00EC536D"/>
    <w:rsid w:val="00EC5A57"/>
    <w:rsid w:val="00EC5D2C"/>
    <w:rsid w:val="00EC604E"/>
    <w:rsid w:val="00EC621D"/>
    <w:rsid w:val="00EC645C"/>
    <w:rsid w:val="00EC6559"/>
    <w:rsid w:val="00EC6589"/>
    <w:rsid w:val="00EC6776"/>
    <w:rsid w:val="00EC6AA1"/>
    <w:rsid w:val="00EC6AC9"/>
    <w:rsid w:val="00EC6AF3"/>
    <w:rsid w:val="00EC6DE0"/>
    <w:rsid w:val="00EC6F5B"/>
    <w:rsid w:val="00EC7173"/>
    <w:rsid w:val="00EC7282"/>
    <w:rsid w:val="00EC72C6"/>
    <w:rsid w:val="00EC7B53"/>
    <w:rsid w:val="00EC7B5D"/>
    <w:rsid w:val="00EC7E09"/>
    <w:rsid w:val="00ED0702"/>
    <w:rsid w:val="00ED0935"/>
    <w:rsid w:val="00ED1016"/>
    <w:rsid w:val="00ED1552"/>
    <w:rsid w:val="00ED174E"/>
    <w:rsid w:val="00ED1811"/>
    <w:rsid w:val="00ED1924"/>
    <w:rsid w:val="00ED1CC4"/>
    <w:rsid w:val="00ED1E80"/>
    <w:rsid w:val="00ED2351"/>
    <w:rsid w:val="00ED2406"/>
    <w:rsid w:val="00ED28EC"/>
    <w:rsid w:val="00ED2923"/>
    <w:rsid w:val="00ED29F4"/>
    <w:rsid w:val="00ED29FF"/>
    <w:rsid w:val="00ED2C5B"/>
    <w:rsid w:val="00ED335A"/>
    <w:rsid w:val="00ED386E"/>
    <w:rsid w:val="00ED3DBC"/>
    <w:rsid w:val="00ED4065"/>
    <w:rsid w:val="00ED4143"/>
    <w:rsid w:val="00ED43A1"/>
    <w:rsid w:val="00ED4485"/>
    <w:rsid w:val="00ED476B"/>
    <w:rsid w:val="00ED48E1"/>
    <w:rsid w:val="00ED49E2"/>
    <w:rsid w:val="00ED4E83"/>
    <w:rsid w:val="00ED5779"/>
    <w:rsid w:val="00ED5B09"/>
    <w:rsid w:val="00ED5B44"/>
    <w:rsid w:val="00ED5BCB"/>
    <w:rsid w:val="00ED5E29"/>
    <w:rsid w:val="00ED62D8"/>
    <w:rsid w:val="00ED63BC"/>
    <w:rsid w:val="00ED6545"/>
    <w:rsid w:val="00ED7476"/>
    <w:rsid w:val="00ED74E8"/>
    <w:rsid w:val="00ED765E"/>
    <w:rsid w:val="00ED76AE"/>
    <w:rsid w:val="00ED79BF"/>
    <w:rsid w:val="00ED7EE9"/>
    <w:rsid w:val="00EE001F"/>
    <w:rsid w:val="00EE01CC"/>
    <w:rsid w:val="00EE02D8"/>
    <w:rsid w:val="00EE03AD"/>
    <w:rsid w:val="00EE03BB"/>
    <w:rsid w:val="00EE04A9"/>
    <w:rsid w:val="00EE0A5D"/>
    <w:rsid w:val="00EE0A70"/>
    <w:rsid w:val="00EE0FEA"/>
    <w:rsid w:val="00EE10F1"/>
    <w:rsid w:val="00EE1115"/>
    <w:rsid w:val="00EE1638"/>
    <w:rsid w:val="00EE1810"/>
    <w:rsid w:val="00EE1D5A"/>
    <w:rsid w:val="00EE1DA4"/>
    <w:rsid w:val="00EE204F"/>
    <w:rsid w:val="00EE229C"/>
    <w:rsid w:val="00EE22D5"/>
    <w:rsid w:val="00EE235E"/>
    <w:rsid w:val="00EE2407"/>
    <w:rsid w:val="00EE28B6"/>
    <w:rsid w:val="00EE2F67"/>
    <w:rsid w:val="00EE337E"/>
    <w:rsid w:val="00EE33C1"/>
    <w:rsid w:val="00EE3A24"/>
    <w:rsid w:val="00EE3C89"/>
    <w:rsid w:val="00EE3D32"/>
    <w:rsid w:val="00EE4786"/>
    <w:rsid w:val="00EE47B4"/>
    <w:rsid w:val="00EE4B46"/>
    <w:rsid w:val="00EE4EEB"/>
    <w:rsid w:val="00EE4F4C"/>
    <w:rsid w:val="00EE50F2"/>
    <w:rsid w:val="00EE5160"/>
    <w:rsid w:val="00EE5219"/>
    <w:rsid w:val="00EE52FD"/>
    <w:rsid w:val="00EE5567"/>
    <w:rsid w:val="00EE557F"/>
    <w:rsid w:val="00EE5588"/>
    <w:rsid w:val="00EE5866"/>
    <w:rsid w:val="00EE598F"/>
    <w:rsid w:val="00EE5BE1"/>
    <w:rsid w:val="00EE5C9C"/>
    <w:rsid w:val="00EE6045"/>
    <w:rsid w:val="00EE6208"/>
    <w:rsid w:val="00EE646D"/>
    <w:rsid w:val="00EE656A"/>
    <w:rsid w:val="00EE663A"/>
    <w:rsid w:val="00EE695A"/>
    <w:rsid w:val="00EE6A42"/>
    <w:rsid w:val="00EE6B92"/>
    <w:rsid w:val="00EE6CBD"/>
    <w:rsid w:val="00EE70F0"/>
    <w:rsid w:val="00EE71DE"/>
    <w:rsid w:val="00EE740C"/>
    <w:rsid w:val="00EE74DD"/>
    <w:rsid w:val="00EE7602"/>
    <w:rsid w:val="00EE7950"/>
    <w:rsid w:val="00EE7FC7"/>
    <w:rsid w:val="00EF015D"/>
    <w:rsid w:val="00EF0218"/>
    <w:rsid w:val="00EF0598"/>
    <w:rsid w:val="00EF0863"/>
    <w:rsid w:val="00EF091B"/>
    <w:rsid w:val="00EF0BEE"/>
    <w:rsid w:val="00EF0CAE"/>
    <w:rsid w:val="00EF0F7B"/>
    <w:rsid w:val="00EF0FEB"/>
    <w:rsid w:val="00EF1077"/>
    <w:rsid w:val="00EF12E1"/>
    <w:rsid w:val="00EF18FB"/>
    <w:rsid w:val="00EF1DE3"/>
    <w:rsid w:val="00EF1F92"/>
    <w:rsid w:val="00EF1F94"/>
    <w:rsid w:val="00EF2050"/>
    <w:rsid w:val="00EF237F"/>
    <w:rsid w:val="00EF256B"/>
    <w:rsid w:val="00EF2605"/>
    <w:rsid w:val="00EF29C2"/>
    <w:rsid w:val="00EF2B70"/>
    <w:rsid w:val="00EF2C56"/>
    <w:rsid w:val="00EF2D06"/>
    <w:rsid w:val="00EF2DC7"/>
    <w:rsid w:val="00EF2E67"/>
    <w:rsid w:val="00EF2F02"/>
    <w:rsid w:val="00EF319B"/>
    <w:rsid w:val="00EF357C"/>
    <w:rsid w:val="00EF376D"/>
    <w:rsid w:val="00EF37D8"/>
    <w:rsid w:val="00EF3832"/>
    <w:rsid w:val="00EF391E"/>
    <w:rsid w:val="00EF3AEB"/>
    <w:rsid w:val="00EF3BA7"/>
    <w:rsid w:val="00EF3BBC"/>
    <w:rsid w:val="00EF3E56"/>
    <w:rsid w:val="00EF3E6E"/>
    <w:rsid w:val="00EF40E8"/>
    <w:rsid w:val="00EF44C8"/>
    <w:rsid w:val="00EF45B8"/>
    <w:rsid w:val="00EF4780"/>
    <w:rsid w:val="00EF4819"/>
    <w:rsid w:val="00EF48F9"/>
    <w:rsid w:val="00EF491B"/>
    <w:rsid w:val="00EF4C07"/>
    <w:rsid w:val="00EF4D63"/>
    <w:rsid w:val="00EF4E91"/>
    <w:rsid w:val="00EF5077"/>
    <w:rsid w:val="00EF524B"/>
    <w:rsid w:val="00EF52E1"/>
    <w:rsid w:val="00EF53AA"/>
    <w:rsid w:val="00EF5583"/>
    <w:rsid w:val="00EF57DE"/>
    <w:rsid w:val="00EF5887"/>
    <w:rsid w:val="00EF59E7"/>
    <w:rsid w:val="00EF5C62"/>
    <w:rsid w:val="00EF5E4B"/>
    <w:rsid w:val="00EF6289"/>
    <w:rsid w:val="00EF64B0"/>
    <w:rsid w:val="00EF686E"/>
    <w:rsid w:val="00EF694D"/>
    <w:rsid w:val="00EF6EAA"/>
    <w:rsid w:val="00EF6F53"/>
    <w:rsid w:val="00EF7364"/>
    <w:rsid w:val="00EF749E"/>
    <w:rsid w:val="00EF7B10"/>
    <w:rsid w:val="00EF7C4C"/>
    <w:rsid w:val="00EF7CCF"/>
    <w:rsid w:val="00F0006E"/>
    <w:rsid w:val="00F000F5"/>
    <w:rsid w:val="00F00495"/>
    <w:rsid w:val="00F00942"/>
    <w:rsid w:val="00F00CAC"/>
    <w:rsid w:val="00F01271"/>
    <w:rsid w:val="00F012C0"/>
    <w:rsid w:val="00F016D2"/>
    <w:rsid w:val="00F016D3"/>
    <w:rsid w:val="00F01814"/>
    <w:rsid w:val="00F01A77"/>
    <w:rsid w:val="00F01E2D"/>
    <w:rsid w:val="00F01F09"/>
    <w:rsid w:val="00F020EA"/>
    <w:rsid w:val="00F02953"/>
    <w:rsid w:val="00F02999"/>
    <w:rsid w:val="00F02E5F"/>
    <w:rsid w:val="00F02FAE"/>
    <w:rsid w:val="00F03234"/>
    <w:rsid w:val="00F0349E"/>
    <w:rsid w:val="00F03684"/>
    <w:rsid w:val="00F03DD4"/>
    <w:rsid w:val="00F03F00"/>
    <w:rsid w:val="00F03FF1"/>
    <w:rsid w:val="00F04101"/>
    <w:rsid w:val="00F043D9"/>
    <w:rsid w:val="00F043E0"/>
    <w:rsid w:val="00F0440A"/>
    <w:rsid w:val="00F04568"/>
    <w:rsid w:val="00F045EB"/>
    <w:rsid w:val="00F04B1E"/>
    <w:rsid w:val="00F04C99"/>
    <w:rsid w:val="00F04CD3"/>
    <w:rsid w:val="00F04E6D"/>
    <w:rsid w:val="00F050DC"/>
    <w:rsid w:val="00F05236"/>
    <w:rsid w:val="00F055B5"/>
    <w:rsid w:val="00F0573F"/>
    <w:rsid w:val="00F05CF0"/>
    <w:rsid w:val="00F05E77"/>
    <w:rsid w:val="00F061F7"/>
    <w:rsid w:val="00F06567"/>
    <w:rsid w:val="00F06A88"/>
    <w:rsid w:val="00F06C92"/>
    <w:rsid w:val="00F06E0A"/>
    <w:rsid w:val="00F0729D"/>
    <w:rsid w:val="00F074B4"/>
    <w:rsid w:val="00F07DB0"/>
    <w:rsid w:val="00F100BF"/>
    <w:rsid w:val="00F1040B"/>
    <w:rsid w:val="00F1090B"/>
    <w:rsid w:val="00F10BC9"/>
    <w:rsid w:val="00F10D8E"/>
    <w:rsid w:val="00F10DEB"/>
    <w:rsid w:val="00F11282"/>
    <w:rsid w:val="00F1164C"/>
    <w:rsid w:val="00F116C1"/>
    <w:rsid w:val="00F119A8"/>
    <w:rsid w:val="00F12091"/>
    <w:rsid w:val="00F121D7"/>
    <w:rsid w:val="00F12426"/>
    <w:rsid w:val="00F128A6"/>
    <w:rsid w:val="00F12AA1"/>
    <w:rsid w:val="00F12AC0"/>
    <w:rsid w:val="00F130BF"/>
    <w:rsid w:val="00F13109"/>
    <w:rsid w:val="00F13CE7"/>
    <w:rsid w:val="00F13E19"/>
    <w:rsid w:val="00F13E60"/>
    <w:rsid w:val="00F14342"/>
    <w:rsid w:val="00F149DA"/>
    <w:rsid w:val="00F14B80"/>
    <w:rsid w:val="00F14C1D"/>
    <w:rsid w:val="00F14F34"/>
    <w:rsid w:val="00F156F0"/>
    <w:rsid w:val="00F15A0D"/>
    <w:rsid w:val="00F15C41"/>
    <w:rsid w:val="00F15E84"/>
    <w:rsid w:val="00F16385"/>
    <w:rsid w:val="00F16781"/>
    <w:rsid w:val="00F16874"/>
    <w:rsid w:val="00F16906"/>
    <w:rsid w:val="00F1691F"/>
    <w:rsid w:val="00F16B04"/>
    <w:rsid w:val="00F16B5A"/>
    <w:rsid w:val="00F16BD7"/>
    <w:rsid w:val="00F16D54"/>
    <w:rsid w:val="00F16E7C"/>
    <w:rsid w:val="00F1727D"/>
    <w:rsid w:val="00F1738E"/>
    <w:rsid w:val="00F17598"/>
    <w:rsid w:val="00F17951"/>
    <w:rsid w:val="00F17FDA"/>
    <w:rsid w:val="00F20217"/>
    <w:rsid w:val="00F20277"/>
    <w:rsid w:val="00F202EC"/>
    <w:rsid w:val="00F203D2"/>
    <w:rsid w:val="00F20787"/>
    <w:rsid w:val="00F20F23"/>
    <w:rsid w:val="00F213F5"/>
    <w:rsid w:val="00F215D4"/>
    <w:rsid w:val="00F216AB"/>
    <w:rsid w:val="00F218BC"/>
    <w:rsid w:val="00F21A22"/>
    <w:rsid w:val="00F21AAE"/>
    <w:rsid w:val="00F21ACB"/>
    <w:rsid w:val="00F21BDA"/>
    <w:rsid w:val="00F22054"/>
    <w:rsid w:val="00F22057"/>
    <w:rsid w:val="00F22656"/>
    <w:rsid w:val="00F226B3"/>
    <w:rsid w:val="00F22AB5"/>
    <w:rsid w:val="00F22E4D"/>
    <w:rsid w:val="00F22EDE"/>
    <w:rsid w:val="00F2301A"/>
    <w:rsid w:val="00F23051"/>
    <w:rsid w:val="00F23159"/>
    <w:rsid w:val="00F23186"/>
    <w:rsid w:val="00F23188"/>
    <w:rsid w:val="00F233E3"/>
    <w:rsid w:val="00F234A1"/>
    <w:rsid w:val="00F23818"/>
    <w:rsid w:val="00F23D09"/>
    <w:rsid w:val="00F23FCA"/>
    <w:rsid w:val="00F2485A"/>
    <w:rsid w:val="00F24904"/>
    <w:rsid w:val="00F24906"/>
    <w:rsid w:val="00F2519E"/>
    <w:rsid w:val="00F252CF"/>
    <w:rsid w:val="00F25578"/>
    <w:rsid w:val="00F25686"/>
    <w:rsid w:val="00F2590A"/>
    <w:rsid w:val="00F25EE2"/>
    <w:rsid w:val="00F260C9"/>
    <w:rsid w:val="00F2628C"/>
    <w:rsid w:val="00F262AE"/>
    <w:rsid w:val="00F262EF"/>
    <w:rsid w:val="00F26644"/>
    <w:rsid w:val="00F269E0"/>
    <w:rsid w:val="00F26EF5"/>
    <w:rsid w:val="00F26F20"/>
    <w:rsid w:val="00F270C2"/>
    <w:rsid w:val="00F27690"/>
    <w:rsid w:val="00F27703"/>
    <w:rsid w:val="00F27841"/>
    <w:rsid w:val="00F27868"/>
    <w:rsid w:val="00F300A1"/>
    <w:rsid w:val="00F3094C"/>
    <w:rsid w:val="00F30D15"/>
    <w:rsid w:val="00F30DCE"/>
    <w:rsid w:val="00F30EDC"/>
    <w:rsid w:val="00F31413"/>
    <w:rsid w:val="00F31761"/>
    <w:rsid w:val="00F31B76"/>
    <w:rsid w:val="00F31B8B"/>
    <w:rsid w:val="00F32351"/>
    <w:rsid w:val="00F32677"/>
    <w:rsid w:val="00F32ACF"/>
    <w:rsid w:val="00F32EB4"/>
    <w:rsid w:val="00F338FB"/>
    <w:rsid w:val="00F33B55"/>
    <w:rsid w:val="00F33BCD"/>
    <w:rsid w:val="00F33C5C"/>
    <w:rsid w:val="00F33EEE"/>
    <w:rsid w:val="00F33F72"/>
    <w:rsid w:val="00F340CF"/>
    <w:rsid w:val="00F34507"/>
    <w:rsid w:val="00F34534"/>
    <w:rsid w:val="00F345A9"/>
    <w:rsid w:val="00F348B6"/>
    <w:rsid w:val="00F34A5A"/>
    <w:rsid w:val="00F34FB6"/>
    <w:rsid w:val="00F34FCE"/>
    <w:rsid w:val="00F3535D"/>
    <w:rsid w:val="00F35877"/>
    <w:rsid w:val="00F35969"/>
    <w:rsid w:val="00F35A77"/>
    <w:rsid w:val="00F35ABF"/>
    <w:rsid w:val="00F35AF1"/>
    <w:rsid w:val="00F35B15"/>
    <w:rsid w:val="00F35CAF"/>
    <w:rsid w:val="00F361A0"/>
    <w:rsid w:val="00F364F8"/>
    <w:rsid w:val="00F366A2"/>
    <w:rsid w:val="00F367D8"/>
    <w:rsid w:val="00F368E9"/>
    <w:rsid w:val="00F36C7D"/>
    <w:rsid w:val="00F36D98"/>
    <w:rsid w:val="00F36DB1"/>
    <w:rsid w:val="00F3719F"/>
    <w:rsid w:val="00F37269"/>
    <w:rsid w:val="00F373AB"/>
    <w:rsid w:val="00F376A3"/>
    <w:rsid w:val="00F3795E"/>
    <w:rsid w:val="00F40140"/>
    <w:rsid w:val="00F40215"/>
    <w:rsid w:val="00F40B05"/>
    <w:rsid w:val="00F40BF2"/>
    <w:rsid w:val="00F40D3F"/>
    <w:rsid w:val="00F40E8A"/>
    <w:rsid w:val="00F410F3"/>
    <w:rsid w:val="00F41371"/>
    <w:rsid w:val="00F4146B"/>
    <w:rsid w:val="00F415CF"/>
    <w:rsid w:val="00F416A4"/>
    <w:rsid w:val="00F416BD"/>
    <w:rsid w:val="00F41EEE"/>
    <w:rsid w:val="00F42130"/>
    <w:rsid w:val="00F4217C"/>
    <w:rsid w:val="00F42409"/>
    <w:rsid w:val="00F426C6"/>
    <w:rsid w:val="00F42A74"/>
    <w:rsid w:val="00F42B23"/>
    <w:rsid w:val="00F42BBF"/>
    <w:rsid w:val="00F42DCD"/>
    <w:rsid w:val="00F42E69"/>
    <w:rsid w:val="00F43346"/>
    <w:rsid w:val="00F433FD"/>
    <w:rsid w:val="00F4348C"/>
    <w:rsid w:val="00F43971"/>
    <w:rsid w:val="00F43ADD"/>
    <w:rsid w:val="00F43B29"/>
    <w:rsid w:val="00F43B86"/>
    <w:rsid w:val="00F43CFD"/>
    <w:rsid w:val="00F440D9"/>
    <w:rsid w:val="00F4414A"/>
    <w:rsid w:val="00F44414"/>
    <w:rsid w:val="00F44580"/>
    <w:rsid w:val="00F445F1"/>
    <w:rsid w:val="00F44B65"/>
    <w:rsid w:val="00F44BA5"/>
    <w:rsid w:val="00F44DCC"/>
    <w:rsid w:val="00F44EAD"/>
    <w:rsid w:val="00F452C3"/>
    <w:rsid w:val="00F453FE"/>
    <w:rsid w:val="00F45638"/>
    <w:rsid w:val="00F4594D"/>
    <w:rsid w:val="00F45980"/>
    <w:rsid w:val="00F46296"/>
    <w:rsid w:val="00F46515"/>
    <w:rsid w:val="00F46773"/>
    <w:rsid w:val="00F46917"/>
    <w:rsid w:val="00F46B8A"/>
    <w:rsid w:val="00F4719C"/>
    <w:rsid w:val="00F47323"/>
    <w:rsid w:val="00F4754F"/>
    <w:rsid w:val="00F47977"/>
    <w:rsid w:val="00F47E0D"/>
    <w:rsid w:val="00F50539"/>
    <w:rsid w:val="00F5054C"/>
    <w:rsid w:val="00F50721"/>
    <w:rsid w:val="00F5074A"/>
    <w:rsid w:val="00F508FC"/>
    <w:rsid w:val="00F50A58"/>
    <w:rsid w:val="00F50E5E"/>
    <w:rsid w:val="00F50F08"/>
    <w:rsid w:val="00F5149B"/>
    <w:rsid w:val="00F514B1"/>
    <w:rsid w:val="00F5185D"/>
    <w:rsid w:val="00F518D6"/>
    <w:rsid w:val="00F51979"/>
    <w:rsid w:val="00F51BC7"/>
    <w:rsid w:val="00F51E0D"/>
    <w:rsid w:val="00F51F25"/>
    <w:rsid w:val="00F51F6E"/>
    <w:rsid w:val="00F52229"/>
    <w:rsid w:val="00F528B7"/>
    <w:rsid w:val="00F5292C"/>
    <w:rsid w:val="00F52AF6"/>
    <w:rsid w:val="00F52EA0"/>
    <w:rsid w:val="00F52EC3"/>
    <w:rsid w:val="00F52EEB"/>
    <w:rsid w:val="00F530AF"/>
    <w:rsid w:val="00F53202"/>
    <w:rsid w:val="00F5339B"/>
    <w:rsid w:val="00F5376F"/>
    <w:rsid w:val="00F5389E"/>
    <w:rsid w:val="00F539AD"/>
    <w:rsid w:val="00F53CBC"/>
    <w:rsid w:val="00F53EAC"/>
    <w:rsid w:val="00F53EF7"/>
    <w:rsid w:val="00F5455D"/>
    <w:rsid w:val="00F54DED"/>
    <w:rsid w:val="00F54F72"/>
    <w:rsid w:val="00F55178"/>
    <w:rsid w:val="00F55238"/>
    <w:rsid w:val="00F554CA"/>
    <w:rsid w:val="00F556C0"/>
    <w:rsid w:val="00F559A0"/>
    <w:rsid w:val="00F559E9"/>
    <w:rsid w:val="00F55A86"/>
    <w:rsid w:val="00F55F40"/>
    <w:rsid w:val="00F55F6F"/>
    <w:rsid w:val="00F5610C"/>
    <w:rsid w:val="00F5648B"/>
    <w:rsid w:val="00F56AD2"/>
    <w:rsid w:val="00F56CFA"/>
    <w:rsid w:val="00F56FA0"/>
    <w:rsid w:val="00F56FC2"/>
    <w:rsid w:val="00F57276"/>
    <w:rsid w:val="00F5772A"/>
    <w:rsid w:val="00F57750"/>
    <w:rsid w:val="00F5786A"/>
    <w:rsid w:val="00F57941"/>
    <w:rsid w:val="00F57A51"/>
    <w:rsid w:val="00F57B88"/>
    <w:rsid w:val="00F57CA3"/>
    <w:rsid w:val="00F57D5E"/>
    <w:rsid w:val="00F6001C"/>
    <w:rsid w:val="00F6007F"/>
    <w:rsid w:val="00F6074F"/>
    <w:rsid w:val="00F60CCB"/>
    <w:rsid w:val="00F61AB3"/>
    <w:rsid w:val="00F61B4B"/>
    <w:rsid w:val="00F61B53"/>
    <w:rsid w:val="00F620CD"/>
    <w:rsid w:val="00F6229C"/>
    <w:rsid w:val="00F625AE"/>
    <w:rsid w:val="00F62630"/>
    <w:rsid w:val="00F62D92"/>
    <w:rsid w:val="00F63259"/>
    <w:rsid w:val="00F632B3"/>
    <w:rsid w:val="00F63333"/>
    <w:rsid w:val="00F63653"/>
    <w:rsid w:val="00F63A33"/>
    <w:rsid w:val="00F63BE7"/>
    <w:rsid w:val="00F63CCB"/>
    <w:rsid w:val="00F6431C"/>
    <w:rsid w:val="00F6432B"/>
    <w:rsid w:val="00F64602"/>
    <w:rsid w:val="00F647F6"/>
    <w:rsid w:val="00F64E29"/>
    <w:rsid w:val="00F65026"/>
    <w:rsid w:val="00F654CA"/>
    <w:rsid w:val="00F65660"/>
    <w:rsid w:val="00F6593C"/>
    <w:rsid w:val="00F65C83"/>
    <w:rsid w:val="00F65C90"/>
    <w:rsid w:val="00F65D63"/>
    <w:rsid w:val="00F66007"/>
    <w:rsid w:val="00F660F0"/>
    <w:rsid w:val="00F662E4"/>
    <w:rsid w:val="00F6643D"/>
    <w:rsid w:val="00F664DE"/>
    <w:rsid w:val="00F66595"/>
    <w:rsid w:val="00F6698F"/>
    <w:rsid w:val="00F66A11"/>
    <w:rsid w:val="00F66E2E"/>
    <w:rsid w:val="00F67160"/>
    <w:rsid w:val="00F6747F"/>
    <w:rsid w:val="00F67552"/>
    <w:rsid w:val="00F6760A"/>
    <w:rsid w:val="00F676CD"/>
    <w:rsid w:val="00F67ADE"/>
    <w:rsid w:val="00F67B18"/>
    <w:rsid w:val="00F67B5E"/>
    <w:rsid w:val="00F7026A"/>
    <w:rsid w:val="00F70710"/>
    <w:rsid w:val="00F70923"/>
    <w:rsid w:val="00F7097F"/>
    <w:rsid w:val="00F70B93"/>
    <w:rsid w:val="00F70CBC"/>
    <w:rsid w:val="00F70EA9"/>
    <w:rsid w:val="00F70EE6"/>
    <w:rsid w:val="00F7102B"/>
    <w:rsid w:val="00F7103A"/>
    <w:rsid w:val="00F710D6"/>
    <w:rsid w:val="00F716B9"/>
    <w:rsid w:val="00F71786"/>
    <w:rsid w:val="00F7186C"/>
    <w:rsid w:val="00F71A1E"/>
    <w:rsid w:val="00F71B1C"/>
    <w:rsid w:val="00F71B9E"/>
    <w:rsid w:val="00F7241D"/>
    <w:rsid w:val="00F72481"/>
    <w:rsid w:val="00F729A6"/>
    <w:rsid w:val="00F72CDA"/>
    <w:rsid w:val="00F72E7C"/>
    <w:rsid w:val="00F72F48"/>
    <w:rsid w:val="00F730F0"/>
    <w:rsid w:val="00F735E4"/>
    <w:rsid w:val="00F739CD"/>
    <w:rsid w:val="00F73A4E"/>
    <w:rsid w:val="00F73E73"/>
    <w:rsid w:val="00F73F55"/>
    <w:rsid w:val="00F740B7"/>
    <w:rsid w:val="00F74370"/>
    <w:rsid w:val="00F74392"/>
    <w:rsid w:val="00F7489F"/>
    <w:rsid w:val="00F74A58"/>
    <w:rsid w:val="00F74DC7"/>
    <w:rsid w:val="00F74E9E"/>
    <w:rsid w:val="00F75056"/>
    <w:rsid w:val="00F75312"/>
    <w:rsid w:val="00F753CC"/>
    <w:rsid w:val="00F75468"/>
    <w:rsid w:val="00F7548A"/>
    <w:rsid w:val="00F754AF"/>
    <w:rsid w:val="00F7568A"/>
    <w:rsid w:val="00F756E9"/>
    <w:rsid w:val="00F75841"/>
    <w:rsid w:val="00F7587F"/>
    <w:rsid w:val="00F75884"/>
    <w:rsid w:val="00F75C6B"/>
    <w:rsid w:val="00F75D2F"/>
    <w:rsid w:val="00F75F46"/>
    <w:rsid w:val="00F76047"/>
    <w:rsid w:val="00F7610D"/>
    <w:rsid w:val="00F761FF"/>
    <w:rsid w:val="00F76302"/>
    <w:rsid w:val="00F763CD"/>
    <w:rsid w:val="00F76709"/>
    <w:rsid w:val="00F76C0F"/>
    <w:rsid w:val="00F76CDD"/>
    <w:rsid w:val="00F77175"/>
    <w:rsid w:val="00F773AB"/>
    <w:rsid w:val="00F77555"/>
    <w:rsid w:val="00F77607"/>
    <w:rsid w:val="00F77B80"/>
    <w:rsid w:val="00F77C2E"/>
    <w:rsid w:val="00F806CA"/>
    <w:rsid w:val="00F806CE"/>
    <w:rsid w:val="00F80A0E"/>
    <w:rsid w:val="00F80D4D"/>
    <w:rsid w:val="00F810BD"/>
    <w:rsid w:val="00F81266"/>
    <w:rsid w:val="00F81B34"/>
    <w:rsid w:val="00F81F70"/>
    <w:rsid w:val="00F822B5"/>
    <w:rsid w:val="00F827AD"/>
    <w:rsid w:val="00F829BE"/>
    <w:rsid w:val="00F82BF2"/>
    <w:rsid w:val="00F82D5E"/>
    <w:rsid w:val="00F83172"/>
    <w:rsid w:val="00F832E0"/>
    <w:rsid w:val="00F835E1"/>
    <w:rsid w:val="00F83693"/>
    <w:rsid w:val="00F83B63"/>
    <w:rsid w:val="00F83FAA"/>
    <w:rsid w:val="00F843B3"/>
    <w:rsid w:val="00F84633"/>
    <w:rsid w:val="00F849E6"/>
    <w:rsid w:val="00F84A8B"/>
    <w:rsid w:val="00F84DB8"/>
    <w:rsid w:val="00F84E6B"/>
    <w:rsid w:val="00F851C6"/>
    <w:rsid w:val="00F85493"/>
    <w:rsid w:val="00F858DF"/>
    <w:rsid w:val="00F85C1C"/>
    <w:rsid w:val="00F860B4"/>
    <w:rsid w:val="00F86299"/>
    <w:rsid w:val="00F866FE"/>
    <w:rsid w:val="00F8673A"/>
    <w:rsid w:val="00F868F3"/>
    <w:rsid w:val="00F872EC"/>
    <w:rsid w:val="00F87405"/>
    <w:rsid w:val="00F87427"/>
    <w:rsid w:val="00F87468"/>
    <w:rsid w:val="00F878E3"/>
    <w:rsid w:val="00F87A23"/>
    <w:rsid w:val="00F90132"/>
    <w:rsid w:val="00F901AC"/>
    <w:rsid w:val="00F90476"/>
    <w:rsid w:val="00F904A7"/>
    <w:rsid w:val="00F908E8"/>
    <w:rsid w:val="00F90A9D"/>
    <w:rsid w:val="00F90F59"/>
    <w:rsid w:val="00F91036"/>
    <w:rsid w:val="00F910CA"/>
    <w:rsid w:val="00F91245"/>
    <w:rsid w:val="00F9127B"/>
    <w:rsid w:val="00F91A56"/>
    <w:rsid w:val="00F91ABF"/>
    <w:rsid w:val="00F91E19"/>
    <w:rsid w:val="00F91E8E"/>
    <w:rsid w:val="00F91F0E"/>
    <w:rsid w:val="00F927A5"/>
    <w:rsid w:val="00F92AA6"/>
    <w:rsid w:val="00F92D2F"/>
    <w:rsid w:val="00F92F08"/>
    <w:rsid w:val="00F930E9"/>
    <w:rsid w:val="00F931D7"/>
    <w:rsid w:val="00F93207"/>
    <w:rsid w:val="00F93222"/>
    <w:rsid w:val="00F93304"/>
    <w:rsid w:val="00F93997"/>
    <w:rsid w:val="00F93FA8"/>
    <w:rsid w:val="00F94005"/>
    <w:rsid w:val="00F9415C"/>
    <w:rsid w:val="00F949EE"/>
    <w:rsid w:val="00F94CD1"/>
    <w:rsid w:val="00F957DB"/>
    <w:rsid w:val="00F95ADB"/>
    <w:rsid w:val="00F960E9"/>
    <w:rsid w:val="00F96137"/>
    <w:rsid w:val="00F961D0"/>
    <w:rsid w:val="00F96322"/>
    <w:rsid w:val="00F963EF"/>
    <w:rsid w:val="00F9663D"/>
    <w:rsid w:val="00F9671B"/>
    <w:rsid w:val="00F96C7B"/>
    <w:rsid w:val="00F97743"/>
    <w:rsid w:val="00F97784"/>
    <w:rsid w:val="00F97AAA"/>
    <w:rsid w:val="00F97C15"/>
    <w:rsid w:val="00FA02AC"/>
    <w:rsid w:val="00FA0300"/>
    <w:rsid w:val="00FA037A"/>
    <w:rsid w:val="00FA04F4"/>
    <w:rsid w:val="00FA0527"/>
    <w:rsid w:val="00FA0879"/>
    <w:rsid w:val="00FA09AE"/>
    <w:rsid w:val="00FA0CC8"/>
    <w:rsid w:val="00FA0D8D"/>
    <w:rsid w:val="00FA100B"/>
    <w:rsid w:val="00FA1346"/>
    <w:rsid w:val="00FA173B"/>
    <w:rsid w:val="00FA1782"/>
    <w:rsid w:val="00FA17CF"/>
    <w:rsid w:val="00FA19AB"/>
    <w:rsid w:val="00FA1CBE"/>
    <w:rsid w:val="00FA1CE0"/>
    <w:rsid w:val="00FA1ED4"/>
    <w:rsid w:val="00FA21A9"/>
    <w:rsid w:val="00FA2223"/>
    <w:rsid w:val="00FA22E2"/>
    <w:rsid w:val="00FA2396"/>
    <w:rsid w:val="00FA261C"/>
    <w:rsid w:val="00FA29F9"/>
    <w:rsid w:val="00FA2A95"/>
    <w:rsid w:val="00FA2DA4"/>
    <w:rsid w:val="00FA2E03"/>
    <w:rsid w:val="00FA2FC1"/>
    <w:rsid w:val="00FA3282"/>
    <w:rsid w:val="00FA33CB"/>
    <w:rsid w:val="00FA343A"/>
    <w:rsid w:val="00FA3935"/>
    <w:rsid w:val="00FA4978"/>
    <w:rsid w:val="00FA4A90"/>
    <w:rsid w:val="00FA4B5C"/>
    <w:rsid w:val="00FA4C66"/>
    <w:rsid w:val="00FA4E0A"/>
    <w:rsid w:val="00FA4FA0"/>
    <w:rsid w:val="00FA500C"/>
    <w:rsid w:val="00FA5192"/>
    <w:rsid w:val="00FA5261"/>
    <w:rsid w:val="00FA5AB1"/>
    <w:rsid w:val="00FA5B80"/>
    <w:rsid w:val="00FA5BAF"/>
    <w:rsid w:val="00FA63E5"/>
    <w:rsid w:val="00FA6447"/>
    <w:rsid w:val="00FA64DD"/>
    <w:rsid w:val="00FA6658"/>
    <w:rsid w:val="00FA688E"/>
    <w:rsid w:val="00FA6A1E"/>
    <w:rsid w:val="00FA6BA5"/>
    <w:rsid w:val="00FA6C59"/>
    <w:rsid w:val="00FA6E24"/>
    <w:rsid w:val="00FA6E50"/>
    <w:rsid w:val="00FA70AC"/>
    <w:rsid w:val="00FA7710"/>
    <w:rsid w:val="00FA78DB"/>
    <w:rsid w:val="00FA7A37"/>
    <w:rsid w:val="00FA7C1A"/>
    <w:rsid w:val="00FA7CA3"/>
    <w:rsid w:val="00FA7EE1"/>
    <w:rsid w:val="00FB03EA"/>
    <w:rsid w:val="00FB059E"/>
    <w:rsid w:val="00FB07B8"/>
    <w:rsid w:val="00FB0946"/>
    <w:rsid w:val="00FB0A07"/>
    <w:rsid w:val="00FB0A71"/>
    <w:rsid w:val="00FB0A74"/>
    <w:rsid w:val="00FB0CBB"/>
    <w:rsid w:val="00FB0E77"/>
    <w:rsid w:val="00FB0FF7"/>
    <w:rsid w:val="00FB1664"/>
    <w:rsid w:val="00FB183F"/>
    <w:rsid w:val="00FB18D6"/>
    <w:rsid w:val="00FB1E1B"/>
    <w:rsid w:val="00FB1F8C"/>
    <w:rsid w:val="00FB2262"/>
    <w:rsid w:val="00FB23E2"/>
    <w:rsid w:val="00FB25EE"/>
    <w:rsid w:val="00FB29C6"/>
    <w:rsid w:val="00FB2B34"/>
    <w:rsid w:val="00FB2C61"/>
    <w:rsid w:val="00FB2EC3"/>
    <w:rsid w:val="00FB310E"/>
    <w:rsid w:val="00FB32FA"/>
    <w:rsid w:val="00FB3875"/>
    <w:rsid w:val="00FB3A58"/>
    <w:rsid w:val="00FB3BEE"/>
    <w:rsid w:val="00FB3C4A"/>
    <w:rsid w:val="00FB3DD6"/>
    <w:rsid w:val="00FB3EBD"/>
    <w:rsid w:val="00FB4157"/>
    <w:rsid w:val="00FB4198"/>
    <w:rsid w:val="00FB4A32"/>
    <w:rsid w:val="00FB4C9F"/>
    <w:rsid w:val="00FB4CCB"/>
    <w:rsid w:val="00FB4DA3"/>
    <w:rsid w:val="00FB5232"/>
    <w:rsid w:val="00FB52AA"/>
    <w:rsid w:val="00FB531C"/>
    <w:rsid w:val="00FB5AB7"/>
    <w:rsid w:val="00FB5D56"/>
    <w:rsid w:val="00FB5E3F"/>
    <w:rsid w:val="00FB6105"/>
    <w:rsid w:val="00FB6414"/>
    <w:rsid w:val="00FB6A7E"/>
    <w:rsid w:val="00FB6DFB"/>
    <w:rsid w:val="00FB6F82"/>
    <w:rsid w:val="00FB713A"/>
    <w:rsid w:val="00FB7176"/>
    <w:rsid w:val="00FB7560"/>
    <w:rsid w:val="00FB75C4"/>
    <w:rsid w:val="00FB7A8E"/>
    <w:rsid w:val="00FB7B6F"/>
    <w:rsid w:val="00FC004E"/>
    <w:rsid w:val="00FC031B"/>
    <w:rsid w:val="00FC04CD"/>
    <w:rsid w:val="00FC063A"/>
    <w:rsid w:val="00FC0AF6"/>
    <w:rsid w:val="00FC0B25"/>
    <w:rsid w:val="00FC0F97"/>
    <w:rsid w:val="00FC15F7"/>
    <w:rsid w:val="00FC1707"/>
    <w:rsid w:val="00FC1762"/>
    <w:rsid w:val="00FC1878"/>
    <w:rsid w:val="00FC1EC4"/>
    <w:rsid w:val="00FC1FA5"/>
    <w:rsid w:val="00FC235A"/>
    <w:rsid w:val="00FC2649"/>
    <w:rsid w:val="00FC2742"/>
    <w:rsid w:val="00FC2832"/>
    <w:rsid w:val="00FC2866"/>
    <w:rsid w:val="00FC28BF"/>
    <w:rsid w:val="00FC2AE4"/>
    <w:rsid w:val="00FC2AEB"/>
    <w:rsid w:val="00FC2FEF"/>
    <w:rsid w:val="00FC34E1"/>
    <w:rsid w:val="00FC365C"/>
    <w:rsid w:val="00FC399E"/>
    <w:rsid w:val="00FC3D30"/>
    <w:rsid w:val="00FC3D7D"/>
    <w:rsid w:val="00FC3FC3"/>
    <w:rsid w:val="00FC3FEB"/>
    <w:rsid w:val="00FC410E"/>
    <w:rsid w:val="00FC414B"/>
    <w:rsid w:val="00FC44A3"/>
    <w:rsid w:val="00FC4DDD"/>
    <w:rsid w:val="00FC4E36"/>
    <w:rsid w:val="00FC4ED8"/>
    <w:rsid w:val="00FC509C"/>
    <w:rsid w:val="00FC5237"/>
    <w:rsid w:val="00FC546D"/>
    <w:rsid w:val="00FC571B"/>
    <w:rsid w:val="00FC5761"/>
    <w:rsid w:val="00FC5889"/>
    <w:rsid w:val="00FC5E14"/>
    <w:rsid w:val="00FC5E23"/>
    <w:rsid w:val="00FC603D"/>
    <w:rsid w:val="00FC62F9"/>
    <w:rsid w:val="00FC67E5"/>
    <w:rsid w:val="00FC6C65"/>
    <w:rsid w:val="00FC6CA4"/>
    <w:rsid w:val="00FC731E"/>
    <w:rsid w:val="00FC78F2"/>
    <w:rsid w:val="00FC7A15"/>
    <w:rsid w:val="00FC7C5C"/>
    <w:rsid w:val="00FC7D7E"/>
    <w:rsid w:val="00FD01D5"/>
    <w:rsid w:val="00FD0223"/>
    <w:rsid w:val="00FD028B"/>
    <w:rsid w:val="00FD0583"/>
    <w:rsid w:val="00FD0EC9"/>
    <w:rsid w:val="00FD11FB"/>
    <w:rsid w:val="00FD143E"/>
    <w:rsid w:val="00FD14F8"/>
    <w:rsid w:val="00FD1730"/>
    <w:rsid w:val="00FD18E6"/>
    <w:rsid w:val="00FD1A89"/>
    <w:rsid w:val="00FD1B5D"/>
    <w:rsid w:val="00FD1C55"/>
    <w:rsid w:val="00FD1EA6"/>
    <w:rsid w:val="00FD2094"/>
    <w:rsid w:val="00FD24A0"/>
    <w:rsid w:val="00FD282E"/>
    <w:rsid w:val="00FD2A65"/>
    <w:rsid w:val="00FD2BEE"/>
    <w:rsid w:val="00FD3102"/>
    <w:rsid w:val="00FD356B"/>
    <w:rsid w:val="00FD4135"/>
    <w:rsid w:val="00FD4662"/>
    <w:rsid w:val="00FD48CF"/>
    <w:rsid w:val="00FD4B60"/>
    <w:rsid w:val="00FD4CCD"/>
    <w:rsid w:val="00FD4CD5"/>
    <w:rsid w:val="00FD4D24"/>
    <w:rsid w:val="00FD5287"/>
    <w:rsid w:val="00FD528C"/>
    <w:rsid w:val="00FD536C"/>
    <w:rsid w:val="00FD56F9"/>
    <w:rsid w:val="00FD57BE"/>
    <w:rsid w:val="00FD58D0"/>
    <w:rsid w:val="00FD5E58"/>
    <w:rsid w:val="00FD63E2"/>
    <w:rsid w:val="00FD6A38"/>
    <w:rsid w:val="00FD6C55"/>
    <w:rsid w:val="00FD6D1E"/>
    <w:rsid w:val="00FD72F1"/>
    <w:rsid w:val="00FD74FC"/>
    <w:rsid w:val="00FD75C6"/>
    <w:rsid w:val="00FD7908"/>
    <w:rsid w:val="00FD79E7"/>
    <w:rsid w:val="00FD7A58"/>
    <w:rsid w:val="00FD7B0F"/>
    <w:rsid w:val="00FD7ECC"/>
    <w:rsid w:val="00FD7ED2"/>
    <w:rsid w:val="00FE06BE"/>
    <w:rsid w:val="00FE077F"/>
    <w:rsid w:val="00FE0B0D"/>
    <w:rsid w:val="00FE0E8E"/>
    <w:rsid w:val="00FE0FAB"/>
    <w:rsid w:val="00FE132F"/>
    <w:rsid w:val="00FE16FC"/>
    <w:rsid w:val="00FE1791"/>
    <w:rsid w:val="00FE180D"/>
    <w:rsid w:val="00FE1F03"/>
    <w:rsid w:val="00FE2072"/>
    <w:rsid w:val="00FE2365"/>
    <w:rsid w:val="00FE24F0"/>
    <w:rsid w:val="00FE25C5"/>
    <w:rsid w:val="00FE25E2"/>
    <w:rsid w:val="00FE26DC"/>
    <w:rsid w:val="00FE27AC"/>
    <w:rsid w:val="00FE28AA"/>
    <w:rsid w:val="00FE29E1"/>
    <w:rsid w:val="00FE2A2E"/>
    <w:rsid w:val="00FE2B8A"/>
    <w:rsid w:val="00FE2CD5"/>
    <w:rsid w:val="00FE2DAD"/>
    <w:rsid w:val="00FE302B"/>
    <w:rsid w:val="00FE3102"/>
    <w:rsid w:val="00FE3440"/>
    <w:rsid w:val="00FE3912"/>
    <w:rsid w:val="00FE3999"/>
    <w:rsid w:val="00FE3C21"/>
    <w:rsid w:val="00FE4035"/>
    <w:rsid w:val="00FE40FF"/>
    <w:rsid w:val="00FE4120"/>
    <w:rsid w:val="00FE415D"/>
    <w:rsid w:val="00FE4197"/>
    <w:rsid w:val="00FE419A"/>
    <w:rsid w:val="00FE421A"/>
    <w:rsid w:val="00FE4503"/>
    <w:rsid w:val="00FE4A62"/>
    <w:rsid w:val="00FE4A74"/>
    <w:rsid w:val="00FE4A91"/>
    <w:rsid w:val="00FE4F64"/>
    <w:rsid w:val="00FE51EE"/>
    <w:rsid w:val="00FE52EA"/>
    <w:rsid w:val="00FE5BF0"/>
    <w:rsid w:val="00FE5DB8"/>
    <w:rsid w:val="00FE5EE3"/>
    <w:rsid w:val="00FE609C"/>
    <w:rsid w:val="00FE60E6"/>
    <w:rsid w:val="00FE6249"/>
    <w:rsid w:val="00FE6274"/>
    <w:rsid w:val="00FE69D7"/>
    <w:rsid w:val="00FE6E68"/>
    <w:rsid w:val="00FE7389"/>
    <w:rsid w:val="00FE742E"/>
    <w:rsid w:val="00FE760C"/>
    <w:rsid w:val="00FE7E1B"/>
    <w:rsid w:val="00FF03B7"/>
    <w:rsid w:val="00FF0B4A"/>
    <w:rsid w:val="00FF0B61"/>
    <w:rsid w:val="00FF1034"/>
    <w:rsid w:val="00FF105E"/>
    <w:rsid w:val="00FF13E5"/>
    <w:rsid w:val="00FF1765"/>
    <w:rsid w:val="00FF1F27"/>
    <w:rsid w:val="00FF201B"/>
    <w:rsid w:val="00FF20CE"/>
    <w:rsid w:val="00FF22AE"/>
    <w:rsid w:val="00FF25CD"/>
    <w:rsid w:val="00FF2BB7"/>
    <w:rsid w:val="00FF2FB2"/>
    <w:rsid w:val="00FF3032"/>
    <w:rsid w:val="00FF37FE"/>
    <w:rsid w:val="00FF3892"/>
    <w:rsid w:val="00FF3E40"/>
    <w:rsid w:val="00FF3F84"/>
    <w:rsid w:val="00FF46A9"/>
    <w:rsid w:val="00FF47EF"/>
    <w:rsid w:val="00FF48D2"/>
    <w:rsid w:val="00FF4AAA"/>
    <w:rsid w:val="00FF4C8C"/>
    <w:rsid w:val="00FF522B"/>
    <w:rsid w:val="00FF53D0"/>
    <w:rsid w:val="00FF54FD"/>
    <w:rsid w:val="00FF55A5"/>
    <w:rsid w:val="00FF578C"/>
    <w:rsid w:val="00FF58A0"/>
    <w:rsid w:val="00FF58E8"/>
    <w:rsid w:val="00FF5F7C"/>
    <w:rsid w:val="00FF6224"/>
    <w:rsid w:val="00FF6338"/>
    <w:rsid w:val="00FF63BD"/>
    <w:rsid w:val="00FF644B"/>
    <w:rsid w:val="00FF684A"/>
    <w:rsid w:val="00FF6870"/>
    <w:rsid w:val="00FF6A74"/>
    <w:rsid w:val="00FF6C25"/>
    <w:rsid w:val="00FF6C94"/>
    <w:rsid w:val="00FF6CA3"/>
    <w:rsid w:val="00FF6DDC"/>
    <w:rsid w:val="00FF7190"/>
    <w:rsid w:val="00FF734F"/>
    <w:rsid w:val="00FF747F"/>
    <w:rsid w:val="00FF765B"/>
    <w:rsid w:val="00FF791E"/>
    <w:rsid w:val="00FF7F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1"/>
    </o:shapelayout>
  </w:shapeDefaults>
  <w:doNotEmbedSmartTags/>
  <w:decimalSymbol w:val="."/>
  <w:listSeparator w:val=","/>
  <w14:docId w14:val="1B5D43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3276"/>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8161CC"/>
    <w:pPr>
      <w:tabs>
        <w:tab w:val="center" w:pos="4252"/>
        <w:tab w:val="right" w:pos="8504"/>
      </w:tabs>
      <w:snapToGrid w:val="0"/>
    </w:pPr>
  </w:style>
  <w:style w:type="character" w:customStyle="1" w:styleId="a4">
    <w:name w:val="フッター (文字)"/>
    <w:basedOn w:val="a0"/>
    <w:link w:val="a3"/>
    <w:uiPriority w:val="99"/>
    <w:rsid w:val="008161CC"/>
    <w:rPr>
      <w:rFonts w:eastAsia="ＭＳ 明朝"/>
      <w:kern w:val="2"/>
      <w:sz w:val="21"/>
      <w:szCs w:val="22"/>
    </w:rPr>
  </w:style>
  <w:style w:type="character" w:styleId="a5">
    <w:name w:val="page number"/>
    <w:basedOn w:val="a0"/>
    <w:uiPriority w:val="99"/>
    <w:semiHidden/>
    <w:unhideWhenUsed/>
    <w:rsid w:val="008161CC"/>
  </w:style>
  <w:style w:type="paragraph" w:styleId="a6">
    <w:name w:val="List Paragraph"/>
    <w:basedOn w:val="a"/>
    <w:uiPriority w:val="34"/>
    <w:qFormat/>
    <w:rsid w:val="00F77555"/>
    <w:pPr>
      <w:ind w:leftChars="400" w:left="960"/>
    </w:pPr>
  </w:style>
  <w:style w:type="paragraph" w:styleId="a7">
    <w:name w:val="Balloon Text"/>
    <w:basedOn w:val="a"/>
    <w:link w:val="a8"/>
    <w:uiPriority w:val="99"/>
    <w:semiHidden/>
    <w:unhideWhenUsed/>
    <w:rsid w:val="00F262AE"/>
    <w:rPr>
      <w:rFonts w:ascii="ヒラギノ角ゴ ProN W3" w:eastAsia="ヒラギノ角ゴ ProN W3"/>
      <w:sz w:val="18"/>
      <w:szCs w:val="18"/>
    </w:rPr>
  </w:style>
  <w:style w:type="character" w:customStyle="1" w:styleId="a8">
    <w:name w:val="吹き出し (文字)"/>
    <w:basedOn w:val="a0"/>
    <w:link w:val="a7"/>
    <w:uiPriority w:val="99"/>
    <w:semiHidden/>
    <w:rsid w:val="00F262AE"/>
    <w:rPr>
      <w:rFonts w:ascii="ヒラギノ角ゴ ProN W3" w:eastAsia="ヒラギノ角ゴ ProN W3"/>
      <w:kern w:val="2"/>
      <w:sz w:val="18"/>
      <w:szCs w:val="18"/>
    </w:rPr>
  </w:style>
  <w:style w:type="character" w:styleId="a9">
    <w:name w:val="annotation reference"/>
    <w:basedOn w:val="a0"/>
    <w:uiPriority w:val="99"/>
    <w:semiHidden/>
    <w:unhideWhenUsed/>
    <w:rsid w:val="001B5C44"/>
    <w:rPr>
      <w:sz w:val="18"/>
      <w:szCs w:val="18"/>
    </w:rPr>
  </w:style>
  <w:style w:type="paragraph" w:styleId="aa">
    <w:name w:val="annotation text"/>
    <w:basedOn w:val="a"/>
    <w:link w:val="ab"/>
    <w:uiPriority w:val="99"/>
    <w:semiHidden/>
    <w:unhideWhenUsed/>
    <w:rsid w:val="001B5C44"/>
    <w:pPr>
      <w:jc w:val="left"/>
    </w:pPr>
  </w:style>
  <w:style w:type="character" w:customStyle="1" w:styleId="ab">
    <w:name w:val="コメント文字列 (文字)"/>
    <w:basedOn w:val="a0"/>
    <w:link w:val="aa"/>
    <w:uiPriority w:val="99"/>
    <w:semiHidden/>
    <w:rsid w:val="001B5C44"/>
    <w:rPr>
      <w:rFonts w:eastAsia="ＭＳ 明朝"/>
      <w:kern w:val="2"/>
      <w:sz w:val="21"/>
      <w:szCs w:val="22"/>
    </w:rPr>
  </w:style>
  <w:style w:type="paragraph" w:styleId="ac">
    <w:name w:val="annotation subject"/>
    <w:basedOn w:val="aa"/>
    <w:next w:val="aa"/>
    <w:link w:val="ad"/>
    <w:uiPriority w:val="99"/>
    <w:semiHidden/>
    <w:unhideWhenUsed/>
    <w:rsid w:val="001B5C44"/>
    <w:rPr>
      <w:b/>
      <w:bCs/>
    </w:rPr>
  </w:style>
  <w:style w:type="character" w:customStyle="1" w:styleId="ad">
    <w:name w:val="コメント内容 (文字)"/>
    <w:basedOn w:val="ab"/>
    <w:link w:val="ac"/>
    <w:uiPriority w:val="99"/>
    <w:semiHidden/>
    <w:rsid w:val="001B5C44"/>
    <w:rPr>
      <w:rFonts w:eastAsia="ＭＳ 明朝"/>
      <w:b/>
      <w:bCs/>
      <w:kern w:val="2"/>
      <w:sz w:val="21"/>
      <w:szCs w:val="22"/>
    </w:rPr>
  </w:style>
  <w:style w:type="character" w:styleId="ae">
    <w:name w:val="Hyperlink"/>
    <w:basedOn w:val="a0"/>
    <w:uiPriority w:val="99"/>
    <w:unhideWhenUsed/>
    <w:rsid w:val="003A6B16"/>
    <w:rPr>
      <w:color w:val="0000FF" w:themeColor="hyperlink"/>
      <w:u w:val="single"/>
    </w:rPr>
  </w:style>
  <w:style w:type="character" w:styleId="af">
    <w:name w:val="Placeholder Text"/>
    <w:basedOn w:val="a0"/>
    <w:uiPriority w:val="99"/>
    <w:semiHidden/>
    <w:rsid w:val="002A4CEE"/>
    <w:rPr>
      <w:color w:val="808080"/>
    </w:rPr>
  </w:style>
  <w:style w:type="paragraph" w:styleId="af0">
    <w:name w:val="header"/>
    <w:basedOn w:val="a"/>
    <w:link w:val="af1"/>
    <w:uiPriority w:val="99"/>
    <w:unhideWhenUsed/>
    <w:rsid w:val="00EA693D"/>
    <w:pPr>
      <w:tabs>
        <w:tab w:val="center" w:pos="4252"/>
        <w:tab w:val="right" w:pos="8504"/>
      </w:tabs>
      <w:snapToGrid w:val="0"/>
    </w:pPr>
  </w:style>
  <w:style w:type="character" w:customStyle="1" w:styleId="af1">
    <w:name w:val="ヘッダー (文字)"/>
    <w:basedOn w:val="a0"/>
    <w:link w:val="af0"/>
    <w:uiPriority w:val="99"/>
    <w:rsid w:val="00EA693D"/>
    <w:rPr>
      <w:kern w:val="2"/>
      <w:sz w:val="21"/>
      <w:szCs w:val="22"/>
    </w:rPr>
  </w:style>
  <w:style w:type="paragraph" w:styleId="af2">
    <w:name w:val="Revision"/>
    <w:hidden/>
    <w:uiPriority w:val="99"/>
    <w:semiHidden/>
    <w:rsid w:val="00C34A62"/>
    <w:rPr>
      <w:kern w:val="2"/>
      <w:sz w:val="21"/>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3276"/>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8161CC"/>
    <w:pPr>
      <w:tabs>
        <w:tab w:val="center" w:pos="4252"/>
        <w:tab w:val="right" w:pos="8504"/>
      </w:tabs>
      <w:snapToGrid w:val="0"/>
    </w:pPr>
  </w:style>
  <w:style w:type="character" w:customStyle="1" w:styleId="a4">
    <w:name w:val="フッター (文字)"/>
    <w:basedOn w:val="a0"/>
    <w:link w:val="a3"/>
    <w:uiPriority w:val="99"/>
    <w:rsid w:val="008161CC"/>
    <w:rPr>
      <w:rFonts w:eastAsia="ＭＳ 明朝"/>
      <w:kern w:val="2"/>
      <w:sz w:val="21"/>
      <w:szCs w:val="22"/>
    </w:rPr>
  </w:style>
  <w:style w:type="character" w:styleId="a5">
    <w:name w:val="page number"/>
    <w:basedOn w:val="a0"/>
    <w:uiPriority w:val="99"/>
    <w:semiHidden/>
    <w:unhideWhenUsed/>
    <w:rsid w:val="008161CC"/>
  </w:style>
  <w:style w:type="paragraph" w:styleId="a6">
    <w:name w:val="List Paragraph"/>
    <w:basedOn w:val="a"/>
    <w:uiPriority w:val="34"/>
    <w:qFormat/>
    <w:rsid w:val="00F77555"/>
    <w:pPr>
      <w:ind w:leftChars="400" w:left="960"/>
    </w:pPr>
  </w:style>
  <w:style w:type="paragraph" w:styleId="a7">
    <w:name w:val="Balloon Text"/>
    <w:basedOn w:val="a"/>
    <w:link w:val="a8"/>
    <w:uiPriority w:val="99"/>
    <w:semiHidden/>
    <w:unhideWhenUsed/>
    <w:rsid w:val="00F262AE"/>
    <w:rPr>
      <w:rFonts w:ascii="ヒラギノ角ゴ ProN W3" w:eastAsia="ヒラギノ角ゴ ProN W3"/>
      <w:sz w:val="18"/>
      <w:szCs w:val="18"/>
    </w:rPr>
  </w:style>
  <w:style w:type="character" w:customStyle="1" w:styleId="a8">
    <w:name w:val="吹き出し (文字)"/>
    <w:basedOn w:val="a0"/>
    <w:link w:val="a7"/>
    <w:uiPriority w:val="99"/>
    <w:semiHidden/>
    <w:rsid w:val="00F262AE"/>
    <w:rPr>
      <w:rFonts w:ascii="ヒラギノ角ゴ ProN W3" w:eastAsia="ヒラギノ角ゴ ProN W3"/>
      <w:kern w:val="2"/>
      <w:sz w:val="18"/>
      <w:szCs w:val="18"/>
    </w:rPr>
  </w:style>
  <w:style w:type="character" w:styleId="a9">
    <w:name w:val="annotation reference"/>
    <w:basedOn w:val="a0"/>
    <w:uiPriority w:val="99"/>
    <w:semiHidden/>
    <w:unhideWhenUsed/>
    <w:rsid w:val="001B5C44"/>
    <w:rPr>
      <w:sz w:val="18"/>
      <w:szCs w:val="18"/>
    </w:rPr>
  </w:style>
  <w:style w:type="paragraph" w:styleId="aa">
    <w:name w:val="annotation text"/>
    <w:basedOn w:val="a"/>
    <w:link w:val="ab"/>
    <w:uiPriority w:val="99"/>
    <w:semiHidden/>
    <w:unhideWhenUsed/>
    <w:rsid w:val="001B5C44"/>
    <w:pPr>
      <w:jc w:val="left"/>
    </w:pPr>
  </w:style>
  <w:style w:type="character" w:customStyle="1" w:styleId="ab">
    <w:name w:val="コメント文字列 (文字)"/>
    <w:basedOn w:val="a0"/>
    <w:link w:val="aa"/>
    <w:uiPriority w:val="99"/>
    <w:semiHidden/>
    <w:rsid w:val="001B5C44"/>
    <w:rPr>
      <w:rFonts w:eastAsia="ＭＳ 明朝"/>
      <w:kern w:val="2"/>
      <w:sz w:val="21"/>
      <w:szCs w:val="22"/>
    </w:rPr>
  </w:style>
  <w:style w:type="paragraph" w:styleId="ac">
    <w:name w:val="annotation subject"/>
    <w:basedOn w:val="aa"/>
    <w:next w:val="aa"/>
    <w:link w:val="ad"/>
    <w:uiPriority w:val="99"/>
    <w:semiHidden/>
    <w:unhideWhenUsed/>
    <w:rsid w:val="001B5C44"/>
    <w:rPr>
      <w:b/>
      <w:bCs/>
    </w:rPr>
  </w:style>
  <w:style w:type="character" w:customStyle="1" w:styleId="ad">
    <w:name w:val="コメント内容 (文字)"/>
    <w:basedOn w:val="ab"/>
    <w:link w:val="ac"/>
    <w:uiPriority w:val="99"/>
    <w:semiHidden/>
    <w:rsid w:val="001B5C44"/>
    <w:rPr>
      <w:rFonts w:eastAsia="ＭＳ 明朝"/>
      <w:b/>
      <w:bCs/>
      <w:kern w:val="2"/>
      <w:sz w:val="21"/>
      <w:szCs w:val="22"/>
    </w:rPr>
  </w:style>
  <w:style w:type="character" w:styleId="ae">
    <w:name w:val="Hyperlink"/>
    <w:basedOn w:val="a0"/>
    <w:uiPriority w:val="99"/>
    <w:unhideWhenUsed/>
    <w:rsid w:val="003A6B16"/>
    <w:rPr>
      <w:color w:val="0000FF" w:themeColor="hyperlink"/>
      <w:u w:val="single"/>
    </w:rPr>
  </w:style>
  <w:style w:type="character" w:styleId="af">
    <w:name w:val="Placeholder Text"/>
    <w:basedOn w:val="a0"/>
    <w:uiPriority w:val="99"/>
    <w:semiHidden/>
    <w:rsid w:val="002A4CEE"/>
    <w:rPr>
      <w:color w:val="808080"/>
    </w:rPr>
  </w:style>
  <w:style w:type="paragraph" w:styleId="af0">
    <w:name w:val="header"/>
    <w:basedOn w:val="a"/>
    <w:link w:val="af1"/>
    <w:uiPriority w:val="99"/>
    <w:unhideWhenUsed/>
    <w:rsid w:val="00EA693D"/>
    <w:pPr>
      <w:tabs>
        <w:tab w:val="center" w:pos="4252"/>
        <w:tab w:val="right" w:pos="8504"/>
      </w:tabs>
      <w:snapToGrid w:val="0"/>
    </w:pPr>
  </w:style>
  <w:style w:type="character" w:customStyle="1" w:styleId="af1">
    <w:name w:val="ヘッダー (文字)"/>
    <w:basedOn w:val="a0"/>
    <w:link w:val="af0"/>
    <w:uiPriority w:val="99"/>
    <w:rsid w:val="00EA693D"/>
    <w:rPr>
      <w:kern w:val="2"/>
      <w:sz w:val="21"/>
      <w:szCs w:val="22"/>
    </w:rPr>
  </w:style>
  <w:style w:type="paragraph" w:styleId="af2">
    <w:name w:val="Revision"/>
    <w:hidden/>
    <w:uiPriority w:val="99"/>
    <w:semiHidden/>
    <w:rsid w:val="00C34A62"/>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39697">
      <w:bodyDiv w:val="1"/>
      <w:marLeft w:val="0"/>
      <w:marRight w:val="0"/>
      <w:marTop w:val="0"/>
      <w:marBottom w:val="0"/>
      <w:divBdr>
        <w:top w:val="none" w:sz="0" w:space="0" w:color="auto"/>
        <w:left w:val="none" w:sz="0" w:space="0" w:color="auto"/>
        <w:bottom w:val="none" w:sz="0" w:space="0" w:color="auto"/>
        <w:right w:val="none" w:sz="0" w:space="0" w:color="auto"/>
      </w:divBdr>
    </w:div>
    <w:div w:id="449328051">
      <w:bodyDiv w:val="1"/>
      <w:marLeft w:val="0"/>
      <w:marRight w:val="0"/>
      <w:marTop w:val="0"/>
      <w:marBottom w:val="0"/>
      <w:divBdr>
        <w:top w:val="none" w:sz="0" w:space="0" w:color="auto"/>
        <w:left w:val="none" w:sz="0" w:space="0" w:color="auto"/>
        <w:bottom w:val="none" w:sz="0" w:space="0" w:color="auto"/>
        <w:right w:val="none" w:sz="0" w:space="0" w:color="auto"/>
      </w:divBdr>
    </w:div>
    <w:div w:id="561528441">
      <w:bodyDiv w:val="1"/>
      <w:marLeft w:val="0"/>
      <w:marRight w:val="0"/>
      <w:marTop w:val="0"/>
      <w:marBottom w:val="0"/>
      <w:divBdr>
        <w:top w:val="none" w:sz="0" w:space="0" w:color="auto"/>
        <w:left w:val="none" w:sz="0" w:space="0" w:color="auto"/>
        <w:bottom w:val="none" w:sz="0" w:space="0" w:color="auto"/>
        <w:right w:val="none" w:sz="0" w:space="0" w:color="auto"/>
      </w:divBdr>
    </w:div>
    <w:div w:id="768430286">
      <w:bodyDiv w:val="1"/>
      <w:marLeft w:val="0"/>
      <w:marRight w:val="0"/>
      <w:marTop w:val="0"/>
      <w:marBottom w:val="0"/>
      <w:divBdr>
        <w:top w:val="none" w:sz="0" w:space="0" w:color="auto"/>
        <w:left w:val="none" w:sz="0" w:space="0" w:color="auto"/>
        <w:bottom w:val="none" w:sz="0" w:space="0" w:color="auto"/>
        <w:right w:val="none" w:sz="0" w:space="0" w:color="auto"/>
      </w:divBdr>
    </w:div>
    <w:div w:id="883562633">
      <w:bodyDiv w:val="1"/>
      <w:marLeft w:val="0"/>
      <w:marRight w:val="0"/>
      <w:marTop w:val="0"/>
      <w:marBottom w:val="0"/>
      <w:divBdr>
        <w:top w:val="none" w:sz="0" w:space="0" w:color="auto"/>
        <w:left w:val="none" w:sz="0" w:space="0" w:color="auto"/>
        <w:bottom w:val="none" w:sz="0" w:space="0" w:color="auto"/>
        <w:right w:val="none" w:sz="0" w:space="0" w:color="auto"/>
      </w:divBdr>
    </w:div>
    <w:div w:id="937299016">
      <w:bodyDiv w:val="1"/>
      <w:marLeft w:val="0"/>
      <w:marRight w:val="0"/>
      <w:marTop w:val="0"/>
      <w:marBottom w:val="0"/>
      <w:divBdr>
        <w:top w:val="none" w:sz="0" w:space="0" w:color="auto"/>
        <w:left w:val="none" w:sz="0" w:space="0" w:color="auto"/>
        <w:bottom w:val="none" w:sz="0" w:space="0" w:color="auto"/>
        <w:right w:val="none" w:sz="0" w:space="0" w:color="auto"/>
      </w:divBdr>
    </w:div>
    <w:div w:id="1258364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29" Type="http://schemas.microsoft.com/office/2011/relationships/commentsExtended" Target="commentsExtended.xml"/><Relationship Id="rId30" Type="http://schemas.microsoft.com/office/2011/relationships/people" Target="people.xml"/><Relationship Id="rId10" Type="http://schemas.openxmlformats.org/officeDocument/2006/relationships/oleObject" Target="embeddings/Microsoft___1.bin"/><Relationship Id="rId11" Type="http://schemas.openxmlformats.org/officeDocument/2006/relationships/image" Target="media/image3.emf"/><Relationship Id="rId12" Type="http://schemas.openxmlformats.org/officeDocument/2006/relationships/oleObject" Target="embeddings/Microsoft___2.bin"/><Relationship Id="rId13" Type="http://schemas.openxmlformats.org/officeDocument/2006/relationships/image" Target="media/image4.emf"/><Relationship Id="rId14" Type="http://schemas.openxmlformats.org/officeDocument/2006/relationships/oleObject" Target="embeddings/Microsoft___3.bin"/><Relationship Id="rId15" Type="http://schemas.openxmlformats.org/officeDocument/2006/relationships/image" Target="media/image5.emf"/><Relationship Id="rId16" Type="http://schemas.openxmlformats.org/officeDocument/2006/relationships/oleObject" Target="embeddings/Microsoft___4.bin"/><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10</Pages>
  <Words>4258</Words>
  <Characters>24273</Characters>
  <Application>Microsoft Macintosh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亮 梅原</dc:creator>
  <cp:keywords/>
  <dc:description/>
  <cp:lastModifiedBy>亮 梅原</cp:lastModifiedBy>
  <cp:revision>161</cp:revision>
  <cp:lastPrinted>2016-05-24T01:17:00Z</cp:lastPrinted>
  <dcterms:created xsi:type="dcterms:W3CDTF">2016-05-24T01:19:00Z</dcterms:created>
  <dcterms:modified xsi:type="dcterms:W3CDTF">2016-05-25T02:35:00Z</dcterms:modified>
</cp:coreProperties>
</file>